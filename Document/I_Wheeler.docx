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9"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2848" behindDoc="0" locked="0" layoutInCell="1" allowOverlap="1" wp14:anchorId="161CFE7A" wp14:editId="022B2876">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37D0498"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 xml:space="preserve">11 779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proofErr w:type="spellStart"/>
      <w:r>
        <w:rPr>
          <w:lang w:val="en-GB"/>
        </w:rPr>
        <w:t>Ms.</w:t>
      </w:r>
      <w:proofErr w:type="spellEnd"/>
      <w:r>
        <w:rPr>
          <w:lang w:val="en-GB"/>
        </w:rPr>
        <w:t xml:space="preserve">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proofErr w:type="spellStart"/>
      <w:r>
        <w:rPr>
          <w:lang w:val="en-GB"/>
        </w:rPr>
        <w:t>Mr.</w:t>
      </w:r>
      <w:proofErr w:type="spellEnd"/>
      <w:r>
        <w:rPr>
          <w:lang w:val="en-GB"/>
        </w:rPr>
        <w:t xml:space="preserve">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proofErr w:type="spellStart"/>
      <w:r>
        <w:rPr>
          <w:lang w:val="en-GB"/>
        </w:rPr>
        <w:t>Mr.</w:t>
      </w:r>
      <w:proofErr w:type="spellEnd"/>
      <w:r>
        <w:rPr>
          <w:lang w:val="en-GB"/>
        </w:rPr>
        <w:t xml:space="preserve">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52EF66C" w14:textId="75C40621" w:rsidR="003D7B9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4913868" w:history="1">
            <w:r w:rsidR="003D7B9A" w:rsidRPr="00147411">
              <w:rPr>
                <w:rStyle w:val="Hyperlink"/>
                <w:lang w:val="en-GB"/>
              </w:rPr>
              <w:t>1</w:t>
            </w:r>
            <w:r w:rsidR="003D7B9A">
              <w:rPr>
                <w:rFonts w:asciiTheme="minorHAnsi" w:eastAsiaTheme="minorEastAsia" w:hAnsiTheme="minorHAnsi" w:cstheme="minorBidi"/>
                <w:bCs w:val="0"/>
                <w:caps w:val="0"/>
                <w:sz w:val="22"/>
                <w:szCs w:val="22"/>
                <w:lang w:val="en-ZA" w:eastAsia="en-ZA"/>
              </w:rPr>
              <w:tab/>
            </w:r>
            <w:r w:rsidR="003D7B9A" w:rsidRPr="00147411">
              <w:rPr>
                <w:rStyle w:val="Hyperlink"/>
              </w:rPr>
              <w:t>INTRODUCTION</w:t>
            </w:r>
            <w:r w:rsidR="003D7B9A">
              <w:rPr>
                <w:webHidden/>
              </w:rPr>
              <w:tab/>
            </w:r>
            <w:r w:rsidR="003D7B9A">
              <w:rPr>
                <w:webHidden/>
              </w:rPr>
              <w:fldChar w:fldCharType="begin"/>
            </w:r>
            <w:r w:rsidR="003D7B9A">
              <w:rPr>
                <w:webHidden/>
              </w:rPr>
              <w:instrText xml:space="preserve"> PAGEREF _Toc514913868 \h </w:instrText>
            </w:r>
            <w:r w:rsidR="003D7B9A">
              <w:rPr>
                <w:webHidden/>
              </w:rPr>
            </w:r>
            <w:r w:rsidR="003D7B9A">
              <w:rPr>
                <w:webHidden/>
              </w:rPr>
              <w:fldChar w:fldCharType="separate"/>
            </w:r>
            <w:r w:rsidR="00C474C7">
              <w:rPr>
                <w:webHidden/>
              </w:rPr>
              <w:t>1-2</w:t>
            </w:r>
            <w:r w:rsidR="003D7B9A">
              <w:rPr>
                <w:webHidden/>
              </w:rPr>
              <w:fldChar w:fldCharType="end"/>
            </w:r>
          </w:hyperlink>
        </w:p>
        <w:p w14:paraId="65B04B7F" w14:textId="2ADA7B1B" w:rsidR="003D7B9A" w:rsidRDefault="00063AE0">
          <w:pPr>
            <w:pStyle w:val="TOC2"/>
            <w:rPr>
              <w:rFonts w:asciiTheme="minorHAnsi" w:hAnsiTheme="minorHAnsi"/>
              <w:bCs w:val="0"/>
              <w:lang w:val="en-ZA"/>
            </w:rPr>
          </w:pPr>
          <w:hyperlink w:anchor="_Toc514913869" w:history="1">
            <w:r w:rsidR="003D7B9A" w:rsidRPr="00147411">
              <w:rPr>
                <w:rStyle w:val="Hyperlink"/>
                <w:lang w:val="en-GB"/>
              </w:rPr>
              <w:t>1.1</w:t>
            </w:r>
            <w:r w:rsidR="003D7B9A">
              <w:rPr>
                <w:rFonts w:asciiTheme="minorHAnsi" w:hAnsiTheme="minorHAnsi"/>
                <w:bCs w:val="0"/>
                <w:lang w:val="en-ZA"/>
              </w:rPr>
              <w:tab/>
            </w:r>
            <w:r w:rsidR="003D7B9A" w:rsidRPr="00147411">
              <w:rPr>
                <w:rStyle w:val="Hyperlink"/>
              </w:rPr>
              <w:t>Problem statement</w:t>
            </w:r>
            <w:r w:rsidR="003D7B9A">
              <w:rPr>
                <w:webHidden/>
              </w:rPr>
              <w:tab/>
            </w:r>
            <w:r w:rsidR="003D7B9A">
              <w:rPr>
                <w:webHidden/>
              </w:rPr>
              <w:fldChar w:fldCharType="begin"/>
            </w:r>
            <w:r w:rsidR="003D7B9A">
              <w:rPr>
                <w:webHidden/>
              </w:rPr>
              <w:instrText xml:space="preserve"> PAGEREF _Toc514913869 \h </w:instrText>
            </w:r>
            <w:r w:rsidR="003D7B9A">
              <w:rPr>
                <w:webHidden/>
              </w:rPr>
            </w:r>
            <w:r w:rsidR="003D7B9A">
              <w:rPr>
                <w:webHidden/>
              </w:rPr>
              <w:fldChar w:fldCharType="separate"/>
            </w:r>
            <w:r w:rsidR="00C474C7">
              <w:rPr>
                <w:webHidden/>
              </w:rPr>
              <w:t>1-2</w:t>
            </w:r>
            <w:r w:rsidR="003D7B9A">
              <w:rPr>
                <w:webHidden/>
              </w:rPr>
              <w:fldChar w:fldCharType="end"/>
            </w:r>
          </w:hyperlink>
        </w:p>
        <w:p w14:paraId="374D452B" w14:textId="27C62B51" w:rsidR="003D7B9A" w:rsidRDefault="00063AE0">
          <w:pPr>
            <w:pStyle w:val="TOC2"/>
            <w:rPr>
              <w:rFonts w:asciiTheme="minorHAnsi" w:hAnsiTheme="minorHAnsi"/>
              <w:bCs w:val="0"/>
              <w:lang w:val="en-ZA"/>
            </w:rPr>
          </w:pPr>
          <w:hyperlink w:anchor="_Toc514913870" w:history="1">
            <w:r w:rsidR="003D7B9A" w:rsidRPr="00147411">
              <w:rPr>
                <w:rStyle w:val="Hyperlink"/>
                <w:lang w:val="en-GB"/>
              </w:rPr>
              <w:t>1.2</w:t>
            </w:r>
            <w:r w:rsidR="003D7B9A">
              <w:rPr>
                <w:rFonts w:asciiTheme="minorHAnsi" w:hAnsiTheme="minorHAnsi"/>
                <w:bCs w:val="0"/>
                <w:lang w:val="en-ZA"/>
              </w:rPr>
              <w:tab/>
            </w:r>
            <w:r w:rsidR="003D7B9A" w:rsidRPr="00147411">
              <w:rPr>
                <w:rStyle w:val="Hyperlink"/>
                <w:lang w:val="en-GB"/>
              </w:rPr>
              <w:t>Hypothesis</w:t>
            </w:r>
            <w:r w:rsidR="003D7B9A">
              <w:rPr>
                <w:webHidden/>
              </w:rPr>
              <w:tab/>
            </w:r>
            <w:r w:rsidR="003D7B9A">
              <w:rPr>
                <w:webHidden/>
              </w:rPr>
              <w:fldChar w:fldCharType="begin"/>
            </w:r>
            <w:r w:rsidR="003D7B9A">
              <w:rPr>
                <w:webHidden/>
              </w:rPr>
              <w:instrText xml:space="preserve"> PAGEREF _Toc514913870 \h </w:instrText>
            </w:r>
            <w:r w:rsidR="003D7B9A">
              <w:rPr>
                <w:webHidden/>
              </w:rPr>
            </w:r>
            <w:r w:rsidR="003D7B9A">
              <w:rPr>
                <w:webHidden/>
              </w:rPr>
              <w:fldChar w:fldCharType="separate"/>
            </w:r>
            <w:r w:rsidR="00C474C7">
              <w:rPr>
                <w:webHidden/>
              </w:rPr>
              <w:t>1-2</w:t>
            </w:r>
            <w:r w:rsidR="003D7B9A">
              <w:rPr>
                <w:webHidden/>
              </w:rPr>
              <w:fldChar w:fldCharType="end"/>
            </w:r>
          </w:hyperlink>
        </w:p>
        <w:p w14:paraId="2A634A08" w14:textId="44692163" w:rsidR="003D7B9A" w:rsidRDefault="00063AE0">
          <w:pPr>
            <w:pStyle w:val="TOC2"/>
            <w:rPr>
              <w:rFonts w:asciiTheme="minorHAnsi" w:hAnsiTheme="minorHAnsi"/>
              <w:bCs w:val="0"/>
              <w:lang w:val="en-ZA"/>
            </w:rPr>
          </w:pPr>
          <w:hyperlink w:anchor="_Toc514913871" w:history="1">
            <w:r w:rsidR="003D7B9A" w:rsidRPr="00147411">
              <w:rPr>
                <w:rStyle w:val="Hyperlink"/>
                <w:lang w:val="en-GB"/>
              </w:rPr>
              <w:t>1.3</w:t>
            </w:r>
            <w:r w:rsidR="003D7B9A">
              <w:rPr>
                <w:rFonts w:asciiTheme="minorHAnsi" w:hAnsiTheme="minorHAnsi"/>
                <w:bCs w:val="0"/>
                <w:lang w:val="en-ZA"/>
              </w:rPr>
              <w:tab/>
            </w:r>
            <w:r w:rsidR="003D7B9A" w:rsidRPr="00147411">
              <w:rPr>
                <w:rStyle w:val="Hyperlink"/>
                <w:lang w:val="en-GB"/>
              </w:rPr>
              <w:t>Methodology</w:t>
            </w:r>
            <w:r w:rsidR="003D7B9A">
              <w:rPr>
                <w:webHidden/>
              </w:rPr>
              <w:tab/>
            </w:r>
            <w:r w:rsidR="003D7B9A">
              <w:rPr>
                <w:webHidden/>
              </w:rPr>
              <w:fldChar w:fldCharType="begin"/>
            </w:r>
            <w:r w:rsidR="003D7B9A">
              <w:rPr>
                <w:webHidden/>
              </w:rPr>
              <w:instrText xml:space="preserve"> PAGEREF _Toc514913871 \h </w:instrText>
            </w:r>
            <w:r w:rsidR="003D7B9A">
              <w:rPr>
                <w:webHidden/>
              </w:rPr>
            </w:r>
            <w:r w:rsidR="003D7B9A">
              <w:rPr>
                <w:webHidden/>
              </w:rPr>
              <w:fldChar w:fldCharType="separate"/>
            </w:r>
            <w:r w:rsidR="00C474C7">
              <w:rPr>
                <w:webHidden/>
              </w:rPr>
              <w:t>1-2</w:t>
            </w:r>
            <w:r w:rsidR="003D7B9A">
              <w:rPr>
                <w:webHidden/>
              </w:rPr>
              <w:fldChar w:fldCharType="end"/>
            </w:r>
          </w:hyperlink>
        </w:p>
        <w:p w14:paraId="3E1BCC5B" w14:textId="01DA3AFF" w:rsidR="003D7B9A" w:rsidRDefault="00063AE0">
          <w:pPr>
            <w:pStyle w:val="TOC2"/>
            <w:rPr>
              <w:rFonts w:asciiTheme="minorHAnsi" w:hAnsiTheme="minorHAnsi"/>
              <w:bCs w:val="0"/>
              <w:lang w:val="en-ZA"/>
            </w:rPr>
          </w:pPr>
          <w:hyperlink w:anchor="_Toc514913872" w:history="1">
            <w:r w:rsidR="003D7B9A" w:rsidRPr="00147411">
              <w:rPr>
                <w:rStyle w:val="Hyperlink"/>
                <w:lang w:val="en-GB"/>
              </w:rPr>
              <w:t>1.4</w:t>
            </w:r>
            <w:r w:rsidR="003D7B9A">
              <w:rPr>
                <w:rFonts w:asciiTheme="minorHAnsi" w:hAnsiTheme="minorHAnsi"/>
                <w:bCs w:val="0"/>
                <w:lang w:val="en-ZA"/>
              </w:rPr>
              <w:tab/>
            </w:r>
            <w:r w:rsidR="003D7B9A" w:rsidRPr="00147411">
              <w:rPr>
                <w:rStyle w:val="Hyperlink"/>
                <w:lang w:val="en-GB"/>
              </w:rPr>
              <w:t>Objectives</w:t>
            </w:r>
            <w:r w:rsidR="003D7B9A">
              <w:rPr>
                <w:webHidden/>
              </w:rPr>
              <w:tab/>
            </w:r>
            <w:r w:rsidR="003D7B9A">
              <w:rPr>
                <w:webHidden/>
              </w:rPr>
              <w:fldChar w:fldCharType="begin"/>
            </w:r>
            <w:r w:rsidR="003D7B9A">
              <w:rPr>
                <w:webHidden/>
              </w:rPr>
              <w:instrText xml:space="preserve"> PAGEREF _Toc514913872 \h </w:instrText>
            </w:r>
            <w:r w:rsidR="003D7B9A">
              <w:rPr>
                <w:webHidden/>
              </w:rPr>
            </w:r>
            <w:r w:rsidR="003D7B9A">
              <w:rPr>
                <w:webHidden/>
              </w:rPr>
              <w:fldChar w:fldCharType="separate"/>
            </w:r>
            <w:r w:rsidR="00C474C7">
              <w:rPr>
                <w:webHidden/>
              </w:rPr>
              <w:t>1-2</w:t>
            </w:r>
            <w:r w:rsidR="003D7B9A">
              <w:rPr>
                <w:webHidden/>
              </w:rPr>
              <w:fldChar w:fldCharType="end"/>
            </w:r>
          </w:hyperlink>
        </w:p>
        <w:p w14:paraId="4B7B826B" w14:textId="629274EA" w:rsidR="003D7B9A" w:rsidRDefault="00063AE0">
          <w:pPr>
            <w:pStyle w:val="TOC2"/>
            <w:rPr>
              <w:rFonts w:asciiTheme="minorHAnsi" w:hAnsiTheme="minorHAnsi"/>
              <w:bCs w:val="0"/>
              <w:lang w:val="en-ZA"/>
            </w:rPr>
          </w:pPr>
          <w:hyperlink w:anchor="_Toc514913873" w:history="1">
            <w:r w:rsidR="003D7B9A" w:rsidRPr="00147411">
              <w:rPr>
                <w:rStyle w:val="Hyperlink"/>
                <w:lang w:val="en-GB"/>
              </w:rPr>
              <w:t>1.5</w:t>
            </w:r>
            <w:r w:rsidR="003D7B9A">
              <w:rPr>
                <w:rFonts w:asciiTheme="minorHAnsi" w:hAnsiTheme="minorHAnsi"/>
                <w:bCs w:val="0"/>
                <w:lang w:val="en-ZA"/>
              </w:rPr>
              <w:tab/>
            </w:r>
            <w:r w:rsidR="003D7B9A" w:rsidRPr="00147411">
              <w:rPr>
                <w:rStyle w:val="Hyperlink"/>
                <w:lang w:val="en-GB"/>
              </w:rPr>
              <w:t>Organisation of the report</w:t>
            </w:r>
            <w:r w:rsidR="003D7B9A">
              <w:rPr>
                <w:webHidden/>
              </w:rPr>
              <w:tab/>
            </w:r>
            <w:r w:rsidR="003D7B9A">
              <w:rPr>
                <w:webHidden/>
              </w:rPr>
              <w:fldChar w:fldCharType="begin"/>
            </w:r>
            <w:r w:rsidR="003D7B9A">
              <w:rPr>
                <w:webHidden/>
              </w:rPr>
              <w:instrText xml:space="preserve"> PAGEREF _Toc514913873 \h </w:instrText>
            </w:r>
            <w:r w:rsidR="003D7B9A">
              <w:rPr>
                <w:webHidden/>
              </w:rPr>
            </w:r>
            <w:r w:rsidR="003D7B9A">
              <w:rPr>
                <w:webHidden/>
              </w:rPr>
              <w:fldChar w:fldCharType="separate"/>
            </w:r>
            <w:r w:rsidR="00C474C7">
              <w:rPr>
                <w:webHidden/>
              </w:rPr>
              <w:t>1-2</w:t>
            </w:r>
            <w:r w:rsidR="003D7B9A">
              <w:rPr>
                <w:webHidden/>
              </w:rPr>
              <w:fldChar w:fldCharType="end"/>
            </w:r>
          </w:hyperlink>
        </w:p>
        <w:p w14:paraId="5C472806" w14:textId="2BE66A7E" w:rsidR="003D7B9A" w:rsidRDefault="00063AE0">
          <w:pPr>
            <w:pStyle w:val="TOC1"/>
            <w:rPr>
              <w:rFonts w:asciiTheme="minorHAnsi" w:eastAsiaTheme="minorEastAsia" w:hAnsiTheme="minorHAnsi" w:cstheme="minorBidi"/>
              <w:bCs w:val="0"/>
              <w:caps w:val="0"/>
              <w:sz w:val="22"/>
              <w:szCs w:val="22"/>
              <w:lang w:val="en-ZA" w:eastAsia="en-ZA"/>
            </w:rPr>
          </w:pPr>
          <w:hyperlink w:anchor="_Toc514913874" w:history="1">
            <w:r w:rsidR="003D7B9A" w:rsidRPr="00147411">
              <w:rPr>
                <w:rStyle w:val="Hyperlink"/>
                <w:lang w:val="en-GB"/>
              </w:rPr>
              <w:t>2</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LITERATURE REVIEW</w:t>
            </w:r>
            <w:r w:rsidR="003D7B9A">
              <w:rPr>
                <w:webHidden/>
              </w:rPr>
              <w:tab/>
            </w:r>
            <w:r w:rsidR="003D7B9A">
              <w:rPr>
                <w:webHidden/>
              </w:rPr>
              <w:fldChar w:fldCharType="begin"/>
            </w:r>
            <w:r w:rsidR="003D7B9A">
              <w:rPr>
                <w:webHidden/>
              </w:rPr>
              <w:instrText xml:space="preserve"> PAGEREF _Toc514913874 \h </w:instrText>
            </w:r>
            <w:r w:rsidR="003D7B9A">
              <w:rPr>
                <w:webHidden/>
              </w:rPr>
            </w:r>
            <w:r w:rsidR="003D7B9A">
              <w:rPr>
                <w:webHidden/>
              </w:rPr>
              <w:fldChar w:fldCharType="separate"/>
            </w:r>
            <w:r w:rsidR="00C474C7">
              <w:rPr>
                <w:webHidden/>
              </w:rPr>
              <w:t>2-2</w:t>
            </w:r>
            <w:r w:rsidR="003D7B9A">
              <w:rPr>
                <w:webHidden/>
              </w:rPr>
              <w:fldChar w:fldCharType="end"/>
            </w:r>
          </w:hyperlink>
        </w:p>
        <w:p w14:paraId="30D75043" w14:textId="5414732A" w:rsidR="003D7B9A" w:rsidRDefault="00063AE0">
          <w:pPr>
            <w:pStyle w:val="TOC2"/>
            <w:rPr>
              <w:rFonts w:asciiTheme="minorHAnsi" w:hAnsiTheme="minorHAnsi"/>
              <w:bCs w:val="0"/>
              <w:lang w:val="en-ZA"/>
            </w:rPr>
          </w:pPr>
          <w:hyperlink w:anchor="_Toc514913875" w:history="1">
            <w:r w:rsidR="003D7B9A" w:rsidRPr="00147411">
              <w:rPr>
                <w:rStyle w:val="Hyperlink"/>
                <w:lang w:val="en-GB"/>
              </w:rPr>
              <w:t>2.1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_Toc514913875 \h </w:instrText>
            </w:r>
            <w:r w:rsidR="003D7B9A">
              <w:rPr>
                <w:webHidden/>
              </w:rPr>
            </w:r>
            <w:r w:rsidR="003D7B9A">
              <w:rPr>
                <w:webHidden/>
              </w:rPr>
              <w:fldChar w:fldCharType="separate"/>
            </w:r>
            <w:r w:rsidR="00C474C7">
              <w:rPr>
                <w:webHidden/>
              </w:rPr>
              <w:t>2-2</w:t>
            </w:r>
            <w:r w:rsidR="003D7B9A">
              <w:rPr>
                <w:webHidden/>
              </w:rPr>
              <w:fldChar w:fldCharType="end"/>
            </w:r>
          </w:hyperlink>
        </w:p>
        <w:p w14:paraId="4F2EEB43" w14:textId="3549CC4B" w:rsidR="003D7B9A" w:rsidRDefault="00063AE0">
          <w:pPr>
            <w:pStyle w:val="TOC2"/>
            <w:rPr>
              <w:rFonts w:asciiTheme="minorHAnsi" w:hAnsiTheme="minorHAnsi"/>
              <w:bCs w:val="0"/>
              <w:lang w:val="en-ZA"/>
            </w:rPr>
          </w:pPr>
          <w:hyperlink w:anchor="_Toc514913876" w:history="1">
            <w:r w:rsidR="003D7B9A" w:rsidRPr="00147411">
              <w:rPr>
                <w:rStyle w:val="Hyperlink"/>
                <w:lang w:val="en-GB"/>
              </w:rPr>
              <w:t>2.2</w:t>
            </w:r>
            <w:r w:rsidR="003D7B9A">
              <w:rPr>
                <w:rFonts w:asciiTheme="minorHAnsi" w:hAnsiTheme="minorHAnsi"/>
                <w:bCs w:val="0"/>
                <w:lang w:val="en-ZA"/>
              </w:rPr>
              <w:tab/>
            </w:r>
            <w:r w:rsidR="003D7B9A" w:rsidRPr="00147411">
              <w:rPr>
                <w:rStyle w:val="Hyperlink"/>
                <w:lang w:val="en-GB"/>
              </w:rPr>
              <w:t>The impact of topographical slope on runoff</w:t>
            </w:r>
            <w:r w:rsidR="003D7B9A">
              <w:rPr>
                <w:webHidden/>
              </w:rPr>
              <w:tab/>
            </w:r>
            <w:r w:rsidR="003D7B9A">
              <w:rPr>
                <w:webHidden/>
              </w:rPr>
              <w:fldChar w:fldCharType="begin"/>
            </w:r>
            <w:r w:rsidR="003D7B9A">
              <w:rPr>
                <w:webHidden/>
              </w:rPr>
              <w:instrText xml:space="preserve"> PAGEREF _Toc514913876 \h </w:instrText>
            </w:r>
            <w:r w:rsidR="003D7B9A">
              <w:rPr>
                <w:webHidden/>
              </w:rPr>
            </w:r>
            <w:r w:rsidR="003D7B9A">
              <w:rPr>
                <w:webHidden/>
              </w:rPr>
              <w:fldChar w:fldCharType="separate"/>
            </w:r>
            <w:r w:rsidR="00C474C7">
              <w:rPr>
                <w:webHidden/>
              </w:rPr>
              <w:t>2-2</w:t>
            </w:r>
            <w:r w:rsidR="003D7B9A">
              <w:rPr>
                <w:webHidden/>
              </w:rPr>
              <w:fldChar w:fldCharType="end"/>
            </w:r>
          </w:hyperlink>
        </w:p>
        <w:p w14:paraId="560449C6" w14:textId="0CED02FC" w:rsidR="003D7B9A" w:rsidRDefault="00063AE0">
          <w:pPr>
            <w:pStyle w:val="TOC2"/>
            <w:rPr>
              <w:rFonts w:asciiTheme="minorHAnsi" w:hAnsiTheme="minorHAnsi"/>
              <w:bCs w:val="0"/>
              <w:lang w:val="en-ZA"/>
            </w:rPr>
          </w:pPr>
          <w:hyperlink w:anchor="_Toc514913877" w:history="1">
            <w:r w:rsidR="003D7B9A" w:rsidRPr="00147411">
              <w:rPr>
                <w:rStyle w:val="Hyperlink"/>
                <w:lang w:val="en-GB"/>
              </w:rPr>
              <w:t>2.3</w:t>
            </w:r>
            <w:r w:rsidR="003D7B9A">
              <w:rPr>
                <w:rFonts w:asciiTheme="minorHAnsi" w:hAnsiTheme="minorHAnsi"/>
                <w:bCs w:val="0"/>
                <w:lang w:val="en-ZA"/>
              </w:rPr>
              <w:tab/>
            </w:r>
            <w:r w:rsidR="003D7B9A" w:rsidRPr="00147411">
              <w:rPr>
                <w:rStyle w:val="Hyperlink"/>
                <w:lang w:val="en-GB"/>
              </w:rPr>
              <w:t>The impact of coverage on runoff</w:t>
            </w:r>
            <w:r w:rsidR="003D7B9A">
              <w:rPr>
                <w:webHidden/>
              </w:rPr>
              <w:tab/>
            </w:r>
            <w:r w:rsidR="003D7B9A">
              <w:rPr>
                <w:webHidden/>
              </w:rPr>
              <w:fldChar w:fldCharType="begin"/>
            </w:r>
            <w:r w:rsidR="003D7B9A">
              <w:rPr>
                <w:webHidden/>
              </w:rPr>
              <w:instrText xml:space="preserve"> PAGEREF _Toc514913877 \h </w:instrText>
            </w:r>
            <w:r w:rsidR="003D7B9A">
              <w:rPr>
                <w:webHidden/>
              </w:rPr>
            </w:r>
            <w:r w:rsidR="003D7B9A">
              <w:rPr>
                <w:webHidden/>
              </w:rPr>
              <w:fldChar w:fldCharType="separate"/>
            </w:r>
            <w:r w:rsidR="00C474C7">
              <w:rPr>
                <w:webHidden/>
              </w:rPr>
              <w:t>2-2</w:t>
            </w:r>
            <w:r w:rsidR="003D7B9A">
              <w:rPr>
                <w:webHidden/>
              </w:rPr>
              <w:fldChar w:fldCharType="end"/>
            </w:r>
          </w:hyperlink>
        </w:p>
        <w:p w14:paraId="7D8F0200" w14:textId="1C075D8A" w:rsidR="003D7B9A" w:rsidRDefault="00063AE0">
          <w:pPr>
            <w:pStyle w:val="TOC3"/>
            <w:rPr>
              <w:rFonts w:asciiTheme="minorHAnsi" w:hAnsiTheme="minorHAnsi"/>
              <w:bCs w:val="0"/>
              <w:lang w:val="en-ZA"/>
            </w:rPr>
          </w:pPr>
          <w:hyperlink w:anchor="_Toc514913878" w:history="1">
            <w:r w:rsidR="003D7B9A" w:rsidRPr="00147411">
              <w:rPr>
                <w:rStyle w:val="Hyperlink"/>
              </w:rPr>
              <w:t>2.3.1</w:t>
            </w:r>
            <w:r w:rsidR="003D7B9A">
              <w:rPr>
                <w:rFonts w:asciiTheme="minorHAnsi" w:hAnsiTheme="minorHAnsi"/>
                <w:bCs w:val="0"/>
                <w:lang w:val="en-ZA"/>
              </w:rPr>
              <w:tab/>
            </w:r>
            <w:r w:rsidR="003D7B9A" w:rsidRPr="00147411">
              <w:rPr>
                <w:rStyle w:val="Hyperlink"/>
              </w:rPr>
              <w:t>Vegetation as coverage</w:t>
            </w:r>
            <w:r w:rsidR="003D7B9A">
              <w:rPr>
                <w:webHidden/>
              </w:rPr>
              <w:tab/>
            </w:r>
            <w:r w:rsidR="003D7B9A">
              <w:rPr>
                <w:webHidden/>
              </w:rPr>
              <w:fldChar w:fldCharType="begin"/>
            </w:r>
            <w:r w:rsidR="003D7B9A">
              <w:rPr>
                <w:webHidden/>
              </w:rPr>
              <w:instrText xml:space="preserve"> PAGEREF _Toc514913878 \h </w:instrText>
            </w:r>
            <w:r w:rsidR="003D7B9A">
              <w:rPr>
                <w:webHidden/>
              </w:rPr>
            </w:r>
            <w:r w:rsidR="003D7B9A">
              <w:rPr>
                <w:webHidden/>
              </w:rPr>
              <w:fldChar w:fldCharType="separate"/>
            </w:r>
            <w:r w:rsidR="00C474C7">
              <w:rPr>
                <w:webHidden/>
              </w:rPr>
              <w:t>2-2</w:t>
            </w:r>
            <w:r w:rsidR="003D7B9A">
              <w:rPr>
                <w:webHidden/>
              </w:rPr>
              <w:fldChar w:fldCharType="end"/>
            </w:r>
          </w:hyperlink>
        </w:p>
        <w:p w14:paraId="724CA85E" w14:textId="4109DE1A" w:rsidR="003D7B9A" w:rsidRDefault="00063AE0">
          <w:pPr>
            <w:pStyle w:val="TOC3"/>
            <w:rPr>
              <w:rFonts w:asciiTheme="minorHAnsi" w:hAnsiTheme="minorHAnsi"/>
              <w:bCs w:val="0"/>
              <w:lang w:val="en-ZA"/>
            </w:rPr>
          </w:pPr>
          <w:hyperlink w:anchor="_Toc514913879" w:history="1">
            <w:r w:rsidR="003D7B9A" w:rsidRPr="00147411">
              <w:rPr>
                <w:rStyle w:val="Hyperlink"/>
              </w:rPr>
              <w:t>2.3.2</w:t>
            </w:r>
            <w:r w:rsidR="003D7B9A">
              <w:rPr>
                <w:rFonts w:asciiTheme="minorHAnsi" w:hAnsiTheme="minorHAnsi"/>
                <w:bCs w:val="0"/>
                <w:lang w:val="en-ZA"/>
              </w:rPr>
              <w:tab/>
            </w:r>
            <w:r w:rsidR="003D7B9A" w:rsidRPr="00147411">
              <w:rPr>
                <w:rStyle w:val="Hyperlink"/>
              </w:rPr>
              <w:t>Development as coverage</w:t>
            </w:r>
            <w:r w:rsidR="003D7B9A">
              <w:rPr>
                <w:webHidden/>
              </w:rPr>
              <w:tab/>
            </w:r>
            <w:r w:rsidR="003D7B9A">
              <w:rPr>
                <w:webHidden/>
              </w:rPr>
              <w:fldChar w:fldCharType="begin"/>
            </w:r>
            <w:r w:rsidR="003D7B9A">
              <w:rPr>
                <w:webHidden/>
              </w:rPr>
              <w:instrText xml:space="preserve"> PAGEREF _Toc514913879 \h </w:instrText>
            </w:r>
            <w:r w:rsidR="003D7B9A">
              <w:rPr>
                <w:webHidden/>
              </w:rPr>
            </w:r>
            <w:r w:rsidR="003D7B9A">
              <w:rPr>
                <w:webHidden/>
              </w:rPr>
              <w:fldChar w:fldCharType="separate"/>
            </w:r>
            <w:r w:rsidR="00C474C7">
              <w:rPr>
                <w:webHidden/>
              </w:rPr>
              <w:t>2-2</w:t>
            </w:r>
            <w:r w:rsidR="003D7B9A">
              <w:rPr>
                <w:webHidden/>
              </w:rPr>
              <w:fldChar w:fldCharType="end"/>
            </w:r>
          </w:hyperlink>
        </w:p>
        <w:p w14:paraId="01E40D6C" w14:textId="655DD385" w:rsidR="003D7B9A" w:rsidRDefault="00063AE0">
          <w:pPr>
            <w:pStyle w:val="TOC2"/>
            <w:rPr>
              <w:rFonts w:asciiTheme="minorHAnsi" w:hAnsiTheme="minorHAnsi"/>
              <w:bCs w:val="0"/>
              <w:lang w:val="en-ZA"/>
            </w:rPr>
          </w:pPr>
          <w:hyperlink w:anchor="_Toc514913880" w:history="1">
            <w:r w:rsidR="003D7B9A" w:rsidRPr="00147411">
              <w:rPr>
                <w:rStyle w:val="Hyperlink"/>
                <w:lang w:val="en-GB"/>
              </w:rPr>
              <w:t>2.4</w:t>
            </w:r>
            <w:r w:rsidR="003D7B9A">
              <w:rPr>
                <w:rFonts w:asciiTheme="minorHAnsi" w:hAnsiTheme="minorHAnsi"/>
                <w:bCs w:val="0"/>
                <w:lang w:val="en-ZA"/>
              </w:rPr>
              <w:tab/>
            </w:r>
            <w:r w:rsidR="003D7B9A" w:rsidRPr="00147411">
              <w:rPr>
                <w:rStyle w:val="Hyperlink"/>
                <w:lang w:val="en-GB"/>
              </w:rPr>
              <w:t>The impact of infiltration on runoff</w:t>
            </w:r>
            <w:r w:rsidR="003D7B9A">
              <w:rPr>
                <w:webHidden/>
              </w:rPr>
              <w:tab/>
            </w:r>
            <w:r w:rsidR="003D7B9A">
              <w:rPr>
                <w:webHidden/>
              </w:rPr>
              <w:fldChar w:fldCharType="begin"/>
            </w:r>
            <w:r w:rsidR="003D7B9A">
              <w:rPr>
                <w:webHidden/>
              </w:rPr>
              <w:instrText xml:space="preserve"> PAGEREF _Toc514913880 \h </w:instrText>
            </w:r>
            <w:r w:rsidR="003D7B9A">
              <w:rPr>
                <w:webHidden/>
              </w:rPr>
            </w:r>
            <w:r w:rsidR="003D7B9A">
              <w:rPr>
                <w:webHidden/>
              </w:rPr>
              <w:fldChar w:fldCharType="separate"/>
            </w:r>
            <w:r w:rsidR="00C474C7">
              <w:rPr>
                <w:webHidden/>
              </w:rPr>
              <w:t>2-2</w:t>
            </w:r>
            <w:r w:rsidR="003D7B9A">
              <w:rPr>
                <w:webHidden/>
              </w:rPr>
              <w:fldChar w:fldCharType="end"/>
            </w:r>
          </w:hyperlink>
        </w:p>
        <w:p w14:paraId="24E391AC" w14:textId="20F6EB56" w:rsidR="003D7B9A" w:rsidRDefault="00063AE0">
          <w:pPr>
            <w:pStyle w:val="TOC2"/>
            <w:rPr>
              <w:rFonts w:asciiTheme="minorHAnsi" w:hAnsiTheme="minorHAnsi"/>
              <w:bCs w:val="0"/>
              <w:lang w:val="en-ZA"/>
            </w:rPr>
          </w:pPr>
          <w:hyperlink w:anchor="_Toc514913881" w:history="1">
            <w:r w:rsidR="003D7B9A" w:rsidRPr="00147411">
              <w:rPr>
                <w:rStyle w:val="Hyperlink"/>
                <w:lang w:val="en-GB"/>
              </w:rPr>
              <w:t>2.5</w:t>
            </w:r>
            <w:r w:rsidR="003D7B9A">
              <w:rPr>
                <w:rFonts w:asciiTheme="minorHAnsi" w:hAnsiTheme="minorHAnsi"/>
                <w:bCs w:val="0"/>
                <w:lang w:val="en-ZA"/>
              </w:rPr>
              <w:tab/>
            </w:r>
            <w:r w:rsidR="003D7B9A" w:rsidRPr="00147411">
              <w:rPr>
                <w:rStyle w:val="Hyperlink"/>
                <w:lang w:val="en-GB"/>
              </w:rPr>
              <w:t>Landlab as simulation program</w:t>
            </w:r>
            <w:r w:rsidR="003D7B9A">
              <w:rPr>
                <w:webHidden/>
              </w:rPr>
              <w:tab/>
            </w:r>
            <w:r w:rsidR="003D7B9A">
              <w:rPr>
                <w:webHidden/>
              </w:rPr>
              <w:fldChar w:fldCharType="begin"/>
            </w:r>
            <w:r w:rsidR="003D7B9A">
              <w:rPr>
                <w:webHidden/>
              </w:rPr>
              <w:instrText xml:space="preserve"> PAGEREF _Toc514913881 \h </w:instrText>
            </w:r>
            <w:r w:rsidR="003D7B9A">
              <w:rPr>
                <w:webHidden/>
              </w:rPr>
            </w:r>
            <w:r w:rsidR="003D7B9A">
              <w:rPr>
                <w:webHidden/>
              </w:rPr>
              <w:fldChar w:fldCharType="separate"/>
            </w:r>
            <w:r w:rsidR="00C474C7">
              <w:rPr>
                <w:webHidden/>
              </w:rPr>
              <w:t>2-2</w:t>
            </w:r>
            <w:r w:rsidR="003D7B9A">
              <w:rPr>
                <w:webHidden/>
              </w:rPr>
              <w:fldChar w:fldCharType="end"/>
            </w:r>
          </w:hyperlink>
        </w:p>
        <w:p w14:paraId="4958381F" w14:textId="456DFEFA" w:rsidR="003D7B9A" w:rsidRDefault="00063AE0">
          <w:pPr>
            <w:pStyle w:val="TOC3"/>
            <w:rPr>
              <w:rFonts w:asciiTheme="minorHAnsi" w:hAnsiTheme="minorHAnsi"/>
              <w:bCs w:val="0"/>
              <w:lang w:val="en-ZA"/>
            </w:rPr>
          </w:pPr>
          <w:hyperlink w:anchor="_Toc514913882" w:history="1">
            <w:r w:rsidR="003D7B9A" w:rsidRPr="00147411">
              <w:rPr>
                <w:rStyle w:val="Hyperlink"/>
              </w:rPr>
              <w:t>2.5.1</w:t>
            </w:r>
            <w:r w:rsidR="003D7B9A">
              <w:rPr>
                <w:rFonts w:asciiTheme="minorHAnsi" w:hAnsiTheme="minorHAnsi"/>
                <w:bCs w:val="0"/>
                <w:lang w:val="en-ZA"/>
              </w:rPr>
              <w:tab/>
            </w:r>
            <w:r w:rsidR="003D7B9A" w:rsidRPr="00147411">
              <w:rPr>
                <w:rStyle w:val="Hyperlink"/>
              </w:rPr>
              <w:t>The grid</w:t>
            </w:r>
            <w:r w:rsidR="003D7B9A">
              <w:rPr>
                <w:webHidden/>
              </w:rPr>
              <w:tab/>
            </w:r>
            <w:r w:rsidR="003D7B9A">
              <w:rPr>
                <w:webHidden/>
              </w:rPr>
              <w:fldChar w:fldCharType="begin"/>
            </w:r>
            <w:r w:rsidR="003D7B9A">
              <w:rPr>
                <w:webHidden/>
              </w:rPr>
              <w:instrText xml:space="preserve"> PAGEREF _Toc514913882 \h </w:instrText>
            </w:r>
            <w:r w:rsidR="003D7B9A">
              <w:rPr>
                <w:webHidden/>
              </w:rPr>
            </w:r>
            <w:r w:rsidR="003D7B9A">
              <w:rPr>
                <w:webHidden/>
              </w:rPr>
              <w:fldChar w:fldCharType="separate"/>
            </w:r>
            <w:r w:rsidR="00C474C7">
              <w:rPr>
                <w:webHidden/>
              </w:rPr>
              <w:t>2-2</w:t>
            </w:r>
            <w:r w:rsidR="003D7B9A">
              <w:rPr>
                <w:webHidden/>
              </w:rPr>
              <w:fldChar w:fldCharType="end"/>
            </w:r>
          </w:hyperlink>
        </w:p>
        <w:p w14:paraId="586DD66D" w14:textId="2E0D249F" w:rsidR="003D7B9A" w:rsidRDefault="00063AE0">
          <w:pPr>
            <w:pStyle w:val="TOC3"/>
            <w:rPr>
              <w:rFonts w:asciiTheme="minorHAnsi" w:hAnsiTheme="minorHAnsi"/>
              <w:bCs w:val="0"/>
              <w:lang w:val="en-ZA"/>
            </w:rPr>
          </w:pPr>
          <w:hyperlink w:anchor="_Toc514913883" w:history="1">
            <w:r w:rsidR="003D7B9A" w:rsidRPr="00147411">
              <w:rPr>
                <w:rStyle w:val="Hyperlink"/>
              </w:rPr>
              <w:t>2.5.2</w:t>
            </w:r>
            <w:r w:rsidR="003D7B9A">
              <w:rPr>
                <w:rFonts w:asciiTheme="minorHAnsi" w:hAnsiTheme="minorHAnsi"/>
                <w:bCs w:val="0"/>
                <w:lang w:val="en-ZA"/>
              </w:rPr>
              <w:tab/>
            </w:r>
            <w:r w:rsidR="003D7B9A" w:rsidRPr="00147411">
              <w:rPr>
                <w:rStyle w:val="Hyperlink"/>
              </w:rPr>
              <w:t>The grid boundary conditions</w:t>
            </w:r>
            <w:r w:rsidR="003D7B9A">
              <w:rPr>
                <w:webHidden/>
              </w:rPr>
              <w:tab/>
            </w:r>
            <w:r w:rsidR="003D7B9A">
              <w:rPr>
                <w:webHidden/>
              </w:rPr>
              <w:fldChar w:fldCharType="begin"/>
            </w:r>
            <w:r w:rsidR="003D7B9A">
              <w:rPr>
                <w:webHidden/>
              </w:rPr>
              <w:instrText xml:space="preserve"> PAGEREF _Toc514913883 \h </w:instrText>
            </w:r>
            <w:r w:rsidR="003D7B9A">
              <w:rPr>
                <w:webHidden/>
              </w:rPr>
            </w:r>
            <w:r w:rsidR="003D7B9A">
              <w:rPr>
                <w:webHidden/>
              </w:rPr>
              <w:fldChar w:fldCharType="separate"/>
            </w:r>
            <w:r w:rsidR="00C474C7">
              <w:rPr>
                <w:webHidden/>
              </w:rPr>
              <w:t>2-2</w:t>
            </w:r>
            <w:r w:rsidR="003D7B9A">
              <w:rPr>
                <w:webHidden/>
              </w:rPr>
              <w:fldChar w:fldCharType="end"/>
            </w:r>
          </w:hyperlink>
        </w:p>
        <w:p w14:paraId="08C7F349" w14:textId="1CE27278" w:rsidR="003D7B9A" w:rsidRDefault="00063AE0">
          <w:pPr>
            <w:pStyle w:val="TOC3"/>
            <w:rPr>
              <w:rFonts w:asciiTheme="minorHAnsi" w:hAnsiTheme="minorHAnsi"/>
              <w:bCs w:val="0"/>
              <w:lang w:val="en-ZA"/>
            </w:rPr>
          </w:pPr>
          <w:hyperlink w:anchor="_Toc514913884" w:history="1">
            <w:r w:rsidR="003D7B9A" w:rsidRPr="00147411">
              <w:rPr>
                <w:rStyle w:val="Hyperlink"/>
              </w:rPr>
              <w:t>2.5.3</w:t>
            </w:r>
            <w:r w:rsidR="003D7B9A">
              <w:rPr>
                <w:rFonts w:asciiTheme="minorHAnsi" w:hAnsiTheme="minorHAnsi"/>
                <w:bCs w:val="0"/>
                <w:lang w:val="en-ZA"/>
              </w:rPr>
              <w:tab/>
            </w:r>
            <w:r w:rsidR="003D7B9A" w:rsidRPr="00147411">
              <w:rPr>
                <w:rStyle w:val="Hyperlink"/>
              </w:rPr>
              <w:t>Components</w:t>
            </w:r>
            <w:r w:rsidR="003D7B9A">
              <w:rPr>
                <w:webHidden/>
              </w:rPr>
              <w:tab/>
            </w:r>
            <w:r w:rsidR="003D7B9A">
              <w:rPr>
                <w:webHidden/>
              </w:rPr>
              <w:fldChar w:fldCharType="begin"/>
            </w:r>
            <w:r w:rsidR="003D7B9A">
              <w:rPr>
                <w:webHidden/>
              </w:rPr>
              <w:instrText xml:space="preserve"> PAGEREF _Toc514913884 \h </w:instrText>
            </w:r>
            <w:r w:rsidR="003D7B9A">
              <w:rPr>
                <w:webHidden/>
              </w:rPr>
            </w:r>
            <w:r w:rsidR="003D7B9A">
              <w:rPr>
                <w:webHidden/>
              </w:rPr>
              <w:fldChar w:fldCharType="separate"/>
            </w:r>
            <w:r w:rsidR="00C474C7">
              <w:rPr>
                <w:webHidden/>
              </w:rPr>
              <w:t>2-2</w:t>
            </w:r>
            <w:r w:rsidR="003D7B9A">
              <w:rPr>
                <w:webHidden/>
              </w:rPr>
              <w:fldChar w:fldCharType="end"/>
            </w:r>
          </w:hyperlink>
        </w:p>
        <w:p w14:paraId="79CCE945" w14:textId="715D6895" w:rsidR="003D7B9A" w:rsidRDefault="00063AE0">
          <w:pPr>
            <w:pStyle w:val="TOC3"/>
            <w:rPr>
              <w:rFonts w:asciiTheme="minorHAnsi" w:hAnsiTheme="minorHAnsi"/>
              <w:bCs w:val="0"/>
              <w:lang w:val="en-ZA"/>
            </w:rPr>
          </w:pPr>
          <w:hyperlink w:anchor="_Toc514913885" w:history="1">
            <w:r w:rsidR="003D7B9A" w:rsidRPr="00147411">
              <w:rPr>
                <w:rStyle w:val="Hyperlink"/>
              </w:rPr>
              <w:t>2.5.4</w:t>
            </w:r>
            <w:r w:rsidR="003D7B9A">
              <w:rPr>
                <w:rFonts w:asciiTheme="minorHAnsi" w:hAnsiTheme="minorHAnsi"/>
                <w:bCs w:val="0"/>
                <w:lang w:val="en-ZA"/>
              </w:rPr>
              <w:tab/>
            </w:r>
            <w:r w:rsidR="003D7B9A" w:rsidRPr="00147411">
              <w:rPr>
                <w:rStyle w:val="Hyperlink"/>
              </w:rPr>
              <w:t>Interface</w:t>
            </w:r>
            <w:r w:rsidR="003D7B9A">
              <w:rPr>
                <w:webHidden/>
              </w:rPr>
              <w:tab/>
            </w:r>
            <w:r w:rsidR="003D7B9A">
              <w:rPr>
                <w:webHidden/>
              </w:rPr>
              <w:fldChar w:fldCharType="begin"/>
            </w:r>
            <w:r w:rsidR="003D7B9A">
              <w:rPr>
                <w:webHidden/>
              </w:rPr>
              <w:instrText xml:space="preserve"> PAGEREF _Toc514913885 \h </w:instrText>
            </w:r>
            <w:r w:rsidR="003D7B9A">
              <w:rPr>
                <w:webHidden/>
              </w:rPr>
            </w:r>
            <w:r w:rsidR="003D7B9A">
              <w:rPr>
                <w:webHidden/>
              </w:rPr>
              <w:fldChar w:fldCharType="separate"/>
            </w:r>
            <w:r w:rsidR="00C474C7">
              <w:rPr>
                <w:webHidden/>
              </w:rPr>
              <w:t>2-2</w:t>
            </w:r>
            <w:r w:rsidR="003D7B9A">
              <w:rPr>
                <w:webHidden/>
              </w:rPr>
              <w:fldChar w:fldCharType="end"/>
            </w:r>
          </w:hyperlink>
        </w:p>
        <w:p w14:paraId="451DED48" w14:textId="43359544" w:rsidR="003D7B9A" w:rsidRDefault="00063AE0">
          <w:pPr>
            <w:pStyle w:val="TOC3"/>
            <w:rPr>
              <w:rFonts w:asciiTheme="minorHAnsi" w:hAnsiTheme="minorHAnsi"/>
              <w:bCs w:val="0"/>
              <w:lang w:val="en-ZA"/>
            </w:rPr>
          </w:pPr>
          <w:hyperlink w:anchor="_Toc514913886" w:history="1">
            <w:r w:rsidR="003D7B9A" w:rsidRPr="00147411">
              <w:rPr>
                <w:rStyle w:val="Hyperlink"/>
              </w:rPr>
              <w:t>2.5.5</w:t>
            </w:r>
            <w:r w:rsidR="003D7B9A">
              <w:rPr>
                <w:rFonts w:asciiTheme="minorHAnsi" w:hAnsiTheme="minorHAnsi"/>
                <w:bCs w:val="0"/>
                <w:lang w:val="en-ZA"/>
              </w:rPr>
              <w:tab/>
            </w:r>
            <w:r w:rsidR="003D7B9A" w:rsidRPr="00147411">
              <w:rPr>
                <w:rStyle w:val="Hyperlink"/>
              </w:rPr>
              <w:t>Summary</w:t>
            </w:r>
            <w:r w:rsidR="003D7B9A">
              <w:rPr>
                <w:webHidden/>
              </w:rPr>
              <w:tab/>
            </w:r>
            <w:r w:rsidR="003D7B9A">
              <w:rPr>
                <w:webHidden/>
              </w:rPr>
              <w:fldChar w:fldCharType="begin"/>
            </w:r>
            <w:r w:rsidR="003D7B9A">
              <w:rPr>
                <w:webHidden/>
              </w:rPr>
              <w:instrText xml:space="preserve"> PAGEREF _Toc514913886 \h </w:instrText>
            </w:r>
            <w:r w:rsidR="003D7B9A">
              <w:rPr>
                <w:webHidden/>
              </w:rPr>
            </w:r>
            <w:r w:rsidR="003D7B9A">
              <w:rPr>
                <w:webHidden/>
              </w:rPr>
              <w:fldChar w:fldCharType="separate"/>
            </w:r>
            <w:r w:rsidR="00C474C7">
              <w:rPr>
                <w:webHidden/>
              </w:rPr>
              <w:t>2-2</w:t>
            </w:r>
            <w:r w:rsidR="003D7B9A">
              <w:rPr>
                <w:webHidden/>
              </w:rPr>
              <w:fldChar w:fldCharType="end"/>
            </w:r>
          </w:hyperlink>
        </w:p>
        <w:p w14:paraId="2824CEAE" w14:textId="5EC71161" w:rsidR="003D7B9A" w:rsidRDefault="00063AE0">
          <w:pPr>
            <w:pStyle w:val="TOC1"/>
            <w:rPr>
              <w:rFonts w:asciiTheme="minorHAnsi" w:eastAsiaTheme="minorEastAsia" w:hAnsiTheme="minorHAnsi" w:cstheme="minorBidi"/>
              <w:bCs w:val="0"/>
              <w:caps w:val="0"/>
              <w:sz w:val="22"/>
              <w:szCs w:val="22"/>
              <w:lang w:val="en-ZA" w:eastAsia="en-ZA"/>
            </w:rPr>
          </w:pPr>
          <w:hyperlink w:anchor="_Toc514913887" w:history="1">
            <w:r w:rsidR="003D7B9A" w:rsidRPr="00147411">
              <w:rPr>
                <w:rStyle w:val="Hyperlink"/>
                <w:lang w:val="en-GB"/>
              </w:rPr>
              <w:t>3</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Experimental design</w:t>
            </w:r>
            <w:r w:rsidR="003D7B9A">
              <w:rPr>
                <w:webHidden/>
              </w:rPr>
              <w:tab/>
            </w:r>
            <w:r w:rsidR="003D7B9A">
              <w:rPr>
                <w:webHidden/>
              </w:rPr>
              <w:fldChar w:fldCharType="begin"/>
            </w:r>
            <w:r w:rsidR="003D7B9A">
              <w:rPr>
                <w:webHidden/>
              </w:rPr>
              <w:instrText xml:space="preserve"> PAGEREF _Toc514913887 \h </w:instrText>
            </w:r>
            <w:r w:rsidR="003D7B9A">
              <w:rPr>
                <w:webHidden/>
              </w:rPr>
            </w:r>
            <w:r w:rsidR="003D7B9A">
              <w:rPr>
                <w:webHidden/>
              </w:rPr>
              <w:fldChar w:fldCharType="separate"/>
            </w:r>
            <w:r w:rsidR="00C474C7">
              <w:rPr>
                <w:webHidden/>
              </w:rPr>
              <w:t>3-2</w:t>
            </w:r>
            <w:r w:rsidR="003D7B9A">
              <w:rPr>
                <w:webHidden/>
              </w:rPr>
              <w:fldChar w:fldCharType="end"/>
            </w:r>
          </w:hyperlink>
        </w:p>
        <w:p w14:paraId="2719B5CA" w14:textId="18BE7C36" w:rsidR="003D7B9A" w:rsidRDefault="00063AE0">
          <w:pPr>
            <w:pStyle w:val="TOC2"/>
            <w:rPr>
              <w:rFonts w:asciiTheme="minorHAnsi" w:hAnsiTheme="minorHAnsi"/>
              <w:bCs w:val="0"/>
              <w:lang w:val="en-ZA"/>
            </w:rPr>
          </w:pPr>
          <w:hyperlink w:anchor="_Toc514913888" w:history="1">
            <w:r w:rsidR="003D7B9A" w:rsidRPr="00147411">
              <w:rPr>
                <w:rStyle w:val="Hyperlink"/>
                <w:lang w:val="en-GB"/>
              </w:rPr>
              <w:t>3.1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_Toc514913888 \h </w:instrText>
            </w:r>
            <w:r w:rsidR="003D7B9A">
              <w:rPr>
                <w:webHidden/>
              </w:rPr>
            </w:r>
            <w:r w:rsidR="003D7B9A">
              <w:rPr>
                <w:webHidden/>
              </w:rPr>
              <w:fldChar w:fldCharType="separate"/>
            </w:r>
            <w:r w:rsidR="00C474C7">
              <w:rPr>
                <w:webHidden/>
              </w:rPr>
              <w:t>3-2</w:t>
            </w:r>
            <w:r w:rsidR="003D7B9A">
              <w:rPr>
                <w:webHidden/>
              </w:rPr>
              <w:fldChar w:fldCharType="end"/>
            </w:r>
          </w:hyperlink>
        </w:p>
        <w:p w14:paraId="205FD24A" w14:textId="1D9EA594" w:rsidR="003D7B9A" w:rsidRDefault="00063AE0">
          <w:pPr>
            <w:pStyle w:val="TOC2"/>
            <w:rPr>
              <w:rFonts w:asciiTheme="minorHAnsi" w:hAnsiTheme="minorHAnsi"/>
              <w:bCs w:val="0"/>
              <w:lang w:val="en-ZA"/>
            </w:rPr>
          </w:pPr>
          <w:hyperlink w:anchor="_Toc514913889" w:history="1">
            <w:r w:rsidR="003D7B9A" w:rsidRPr="00147411">
              <w:rPr>
                <w:rStyle w:val="Hyperlink"/>
              </w:rPr>
              <w:t>3.2</w:t>
            </w:r>
            <w:r w:rsidR="003D7B9A">
              <w:rPr>
                <w:rFonts w:asciiTheme="minorHAnsi" w:hAnsiTheme="minorHAnsi"/>
                <w:bCs w:val="0"/>
                <w:lang w:val="en-ZA"/>
              </w:rPr>
              <w:tab/>
            </w:r>
            <w:r w:rsidR="003D7B9A" w:rsidRPr="00147411">
              <w:rPr>
                <w:rStyle w:val="Hyperlink"/>
              </w:rPr>
              <w:t>Assumptions and limitations</w:t>
            </w:r>
            <w:r w:rsidR="003D7B9A">
              <w:rPr>
                <w:webHidden/>
              </w:rPr>
              <w:tab/>
            </w:r>
            <w:r w:rsidR="003D7B9A">
              <w:rPr>
                <w:webHidden/>
              </w:rPr>
              <w:fldChar w:fldCharType="begin"/>
            </w:r>
            <w:r w:rsidR="003D7B9A">
              <w:rPr>
                <w:webHidden/>
              </w:rPr>
              <w:instrText xml:space="preserve"> PAGEREF _Toc514913889 \h </w:instrText>
            </w:r>
            <w:r w:rsidR="003D7B9A">
              <w:rPr>
                <w:webHidden/>
              </w:rPr>
            </w:r>
            <w:r w:rsidR="003D7B9A">
              <w:rPr>
                <w:webHidden/>
              </w:rPr>
              <w:fldChar w:fldCharType="separate"/>
            </w:r>
            <w:r w:rsidR="00C474C7">
              <w:rPr>
                <w:webHidden/>
              </w:rPr>
              <w:t>3-2</w:t>
            </w:r>
            <w:r w:rsidR="003D7B9A">
              <w:rPr>
                <w:webHidden/>
              </w:rPr>
              <w:fldChar w:fldCharType="end"/>
            </w:r>
          </w:hyperlink>
        </w:p>
        <w:p w14:paraId="17131470" w14:textId="23C440F4" w:rsidR="003D7B9A" w:rsidRDefault="00063AE0">
          <w:pPr>
            <w:pStyle w:val="TOC2"/>
            <w:rPr>
              <w:rFonts w:asciiTheme="minorHAnsi" w:hAnsiTheme="minorHAnsi"/>
              <w:bCs w:val="0"/>
              <w:lang w:val="en-ZA"/>
            </w:rPr>
          </w:pPr>
          <w:hyperlink w:anchor="_Toc514913890" w:history="1">
            <w:r w:rsidR="003D7B9A" w:rsidRPr="00147411">
              <w:rPr>
                <w:rStyle w:val="Hyperlink"/>
                <w:lang w:val="en-GB"/>
              </w:rPr>
              <w:t>3.3</w:t>
            </w:r>
            <w:r w:rsidR="003D7B9A">
              <w:rPr>
                <w:rFonts w:asciiTheme="minorHAnsi" w:hAnsiTheme="minorHAnsi"/>
                <w:bCs w:val="0"/>
                <w:lang w:val="en-ZA"/>
              </w:rPr>
              <w:tab/>
            </w:r>
            <w:r w:rsidR="003D7B9A" w:rsidRPr="00147411">
              <w:rPr>
                <w:rStyle w:val="Hyperlink"/>
                <w:lang w:val="en-GB"/>
              </w:rPr>
              <w:t>Simulation procedure</w:t>
            </w:r>
            <w:r w:rsidR="003D7B9A">
              <w:rPr>
                <w:webHidden/>
              </w:rPr>
              <w:tab/>
            </w:r>
            <w:r w:rsidR="003D7B9A">
              <w:rPr>
                <w:webHidden/>
              </w:rPr>
              <w:fldChar w:fldCharType="begin"/>
            </w:r>
            <w:r w:rsidR="003D7B9A">
              <w:rPr>
                <w:webHidden/>
              </w:rPr>
              <w:instrText xml:space="preserve"> PAGEREF _Toc514913890 \h </w:instrText>
            </w:r>
            <w:r w:rsidR="003D7B9A">
              <w:rPr>
                <w:webHidden/>
              </w:rPr>
            </w:r>
            <w:r w:rsidR="003D7B9A">
              <w:rPr>
                <w:webHidden/>
              </w:rPr>
              <w:fldChar w:fldCharType="separate"/>
            </w:r>
            <w:r w:rsidR="00C474C7">
              <w:rPr>
                <w:webHidden/>
              </w:rPr>
              <w:t>3-2</w:t>
            </w:r>
            <w:r w:rsidR="003D7B9A">
              <w:rPr>
                <w:webHidden/>
              </w:rPr>
              <w:fldChar w:fldCharType="end"/>
            </w:r>
          </w:hyperlink>
        </w:p>
        <w:p w14:paraId="5203BEF7" w14:textId="04B00136" w:rsidR="003D7B9A" w:rsidRDefault="00063AE0">
          <w:pPr>
            <w:pStyle w:val="TOC3"/>
            <w:rPr>
              <w:rFonts w:asciiTheme="minorHAnsi" w:hAnsiTheme="minorHAnsi"/>
              <w:bCs w:val="0"/>
              <w:lang w:val="en-ZA"/>
            </w:rPr>
          </w:pPr>
          <w:hyperlink w:anchor="_Toc514913891" w:history="1">
            <w:r w:rsidR="003D7B9A" w:rsidRPr="00147411">
              <w:rPr>
                <w:rStyle w:val="Hyperlink"/>
              </w:rPr>
              <w:t>3.3.1</w:t>
            </w:r>
            <w:r w:rsidR="003D7B9A">
              <w:rPr>
                <w:rFonts w:asciiTheme="minorHAnsi" w:hAnsiTheme="minorHAnsi"/>
                <w:bCs w:val="0"/>
                <w:lang w:val="en-ZA"/>
              </w:rPr>
              <w:tab/>
            </w:r>
            <w:r w:rsidR="003D7B9A" w:rsidRPr="00147411">
              <w:rPr>
                <w:rStyle w:val="Hyperlink"/>
              </w:rPr>
              <w:t>Import Python modules</w:t>
            </w:r>
            <w:r w:rsidR="003D7B9A">
              <w:rPr>
                <w:webHidden/>
              </w:rPr>
              <w:tab/>
            </w:r>
            <w:r w:rsidR="003D7B9A">
              <w:rPr>
                <w:webHidden/>
              </w:rPr>
              <w:fldChar w:fldCharType="begin"/>
            </w:r>
            <w:r w:rsidR="003D7B9A">
              <w:rPr>
                <w:webHidden/>
              </w:rPr>
              <w:instrText xml:space="preserve"> PAGEREF _Toc514913891 \h </w:instrText>
            </w:r>
            <w:r w:rsidR="003D7B9A">
              <w:rPr>
                <w:webHidden/>
              </w:rPr>
            </w:r>
            <w:r w:rsidR="003D7B9A">
              <w:rPr>
                <w:webHidden/>
              </w:rPr>
              <w:fldChar w:fldCharType="separate"/>
            </w:r>
            <w:r w:rsidR="00C474C7">
              <w:rPr>
                <w:webHidden/>
              </w:rPr>
              <w:t>3-2</w:t>
            </w:r>
            <w:r w:rsidR="003D7B9A">
              <w:rPr>
                <w:webHidden/>
              </w:rPr>
              <w:fldChar w:fldCharType="end"/>
            </w:r>
          </w:hyperlink>
        </w:p>
        <w:p w14:paraId="74C1DEFF" w14:textId="66CD6575" w:rsidR="003D7B9A" w:rsidRDefault="00063AE0">
          <w:pPr>
            <w:pStyle w:val="TOC3"/>
            <w:rPr>
              <w:rFonts w:asciiTheme="minorHAnsi" w:hAnsiTheme="minorHAnsi"/>
              <w:bCs w:val="0"/>
              <w:lang w:val="en-ZA"/>
            </w:rPr>
          </w:pPr>
          <w:hyperlink w:anchor="_Toc514913892" w:history="1">
            <w:r w:rsidR="003D7B9A" w:rsidRPr="00147411">
              <w:rPr>
                <w:rStyle w:val="Hyperlink"/>
              </w:rPr>
              <w:t>3.3.2</w:t>
            </w:r>
            <w:r w:rsidR="003D7B9A">
              <w:rPr>
                <w:rFonts w:asciiTheme="minorHAnsi" w:hAnsiTheme="minorHAnsi"/>
                <w:bCs w:val="0"/>
                <w:lang w:val="en-ZA"/>
              </w:rPr>
              <w:tab/>
            </w:r>
            <w:r w:rsidR="003D7B9A" w:rsidRPr="00147411">
              <w:rPr>
                <w:rStyle w:val="Hyperlink"/>
              </w:rPr>
              <w:t>Define storm conditions</w:t>
            </w:r>
            <w:r w:rsidR="003D7B9A">
              <w:rPr>
                <w:webHidden/>
              </w:rPr>
              <w:tab/>
            </w:r>
            <w:r w:rsidR="003D7B9A">
              <w:rPr>
                <w:webHidden/>
              </w:rPr>
              <w:fldChar w:fldCharType="begin"/>
            </w:r>
            <w:r w:rsidR="003D7B9A">
              <w:rPr>
                <w:webHidden/>
              </w:rPr>
              <w:instrText xml:space="preserve"> PAGEREF _Toc514913892 \h </w:instrText>
            </w:r>
            <w:r w:rsidR="003D7B9A">
              <w:rPr>
                <w:webHidden/>
              </w:rPr>
            </w:r>
            <w:r w:rsidR="003D7B9A">
              <w:rPr>
                <w:webHidden/>
              </w:rPr>
              <w:fldChar w:fldCharType="separate"/>
            </w:r>
            <w:r w:rsidR="00C474C7">
              <w:rPr>
                <w:webHidden/>
              </w:rPr>
              <w:t>3-2</w:t>
            </w:r>
            <w:r w:rsidR="003D7B9A">
              <w:rPr>
                <w:webHidden/>
              </w:rPr>
              <w:fldChar w:fldCharType="end"/>
            </w:r>
          </w:hyperlink>
        </w:p>
        <w:p w14:paraId="4C94D199" w14:textId="2EF4D817" w:rsidR="003D7B9A" w:rsidRDefault="00063AE0">
          <w:pPr>
            <w:pStyle w:val="TOC3"/>
            <w:rPr>
              <w:rFonts w:asciiTheme="minorHAnsi" w:hAnsiTheme="minorHAnsi"/>
              <w:bCs w:val="0"/>
              <w:lang w:val="en-ZA"/>
            </w:rPr>
          </w:pPr>
          <w:hyperlink w:anchor="_Toc514913893" w:history="1">
            <w:r w:rsidR="003D7B9A" w:rsidRPr="00147411">
              <w:rPr>
                <w:rStyle w:val="Hyperlink"/>
              </w:rPr>
              <w:t>3.3.3</w:t>
            </w:r>
            <w:r w:rsidR="003D7B9A">
              <w:rPr>
                <w:rFonts w:asciiTheme="minorHAnsi" w:hAnsiTheme="minorHAnsi"/>
                <w:bCs w:val="0"/>
                <w:lang w:val="en-ZA"/>
              </w:rPr>
              <w:tab/>
            </w:r>
            <w:r w:rsidR="003D7B9A" w:rsidRPr="00147411">
              <w:rPr>
                <w:rStyle w:val="Hyperlink"/>
              </w:rPr>
              <w:t>Set up the run time and logging</w:t>
            </w:r>
            <w:r w:rsidR="003D7B9A">
              <w:rPr>
                <w:webHidden/>
              </w:rPr>
              <w:tab/>
            </w:r>
            <w:r w:rsidR="003D7B9A">
              <w:rPr>
                <w:webHidden/>
              </w:rPr>
              <w:fldChar w:fldCharType="begin"/>
            </w:r>
            <w:r w:rsidR="003D7B9A">
              <w:rPr>
                <w:webHidden/>
              </w:rPr>
              <w:instrText xml:space="preserve"> PAGEREF _Toc514913893 \h </w:instrText>
            </w:r>
            <w:r w:rsidR="003D7B9A">
              <w:rPr>
                <w:webHidden/>
              </w:rPr>
            </w:r>
            <w:r w:rsidR="003D7B9A">
              <w:rPr>
                <w:webHidden/>
              </w:rPr>
              <w:fldChar w:fldCharType="separate"/>
            </w:r>
            <w:r w:rsidR="00C474C7">
              <w:rPr>
                <w:webHidden/>
              </w:rPr>
              <w:t>3-2</w:t>
            </w:r>
            <w:r w:rsidR="003D7B9A">
              <w:rPr>
                <w:webHidden/>
              </w:rPr>
              <w:fldChar w:fldCharType="end"/>
            </w:r>
          </w:hyperlink>
        </w:p>
        <w:p w14:paraId="0439C941" w14:textId="20A23604" w:rsidR="003D7B9A" w:rsidRDefault="00063AE0">
          <w:pPr>
            <w:pStyle w:val="TOC3"/>
            <w:rPr>
              <w:rFonts w:asciiTheme="minorHAnsi" w:hAnsiTheme="minorHAnsi"/>
              <w:bCs w:val="0"/>
              <w:lang w:val="en-ZA"/>
            </w:rPr>
          </w:pPr>
          <w:hyperlink w:anchor="_Toc514913894" w:history="1">
            <w:r w:rsidR="003D7B9A" w:rsidRPr="00147411">
              <w:rPr>
                <w:rStyle w:val="Hyperlink"/>
              </w:rPr>
              <w:t>3.3.4</w:t>
            </w:r>
            <w:r w:rsidR="003D7B9A">
              <w:rPr>
                <w:rFonts w:asciiTheme="minorHAnsi" w:hAnsiTheme="minorHAnsi"/>
                <w:bCs w:val="0"/>
                <w:lang w:val="en-ZA"/>
              </w:rPr>
              <w:tab/>
            </w:r>
            <w:r w:rsidR="003D7B9A" w:rsidRPr="00147411">
              <w:rPr>
                <w:rStyle w:val="Hyperlink"/>
              </w:rPr>
              <w:t>Grid topography definition</w:t>
            </w:r>
            <w:r w:rsidR="003D7B9A">
              <w:rPr>
                <w:webHidden/>
              </w:rPr>
              <w:tab/>
            </w:r>
            <w:r w:rsidR="003D7B9A">
              <w:rPr>
                <w:webHidden/>
              </w:rPr>
              <w:fldChar w:fldCharType="begin"/>
            </w:r>
            <w:r w:rsidR="003D7B9A">
              <w:rPr>
                <w:webHidden/>
              </w:rPr>
              <w:instrText xml:space="preserve"> PAGEREF _Toc514913894 \h </w:instrText>
            </w:r>
            <w:r w:rsidR="003D7B9A">
              <w:rPr>
                <w:webHidden/>
              </w:rPr>
            </w:r>
            <w:r w:rsidR="003D7B9A">
              <w:rPr>
                <w:webHidden/>
              </w:rPr>
              <w:fldChar w:fldCharType="separate"/>
            </w:r>
            <w:r w:rsidR="00C474C7">
              <w:rPr>
                <w:webHidden/>
              </w:rPr>
              <w:t>3-2</w:t>
            </w:r>
            <w:r w:rsidR="003D7B9A">
              <w:rPr>
                <w:webHidden/>
              </w:rPr>
              <w:fldChar w:fldCharType="end"/>
            </w:r>
          </w:hyperlink>
        </w:p>
        <w:p w14:paraId="37EA80F4" w14:textId="175EA8E9" w:rsidR="003D7B9A" w:rsidRDefault="00063AE0">
          <w:pPr>
            <w:pStyle w:val="TOC3"/>
            <w:rPr>
              <w:rFonts w:asciiTheme="minorHAnsi" w:hAnsiTheme="minorHAnsi"/>
              <w:bCs w:val="0"/>
              <w:lang w:val="en-ZA"/>
            </w:rPr>
          </w:pPr>
          <w:hyperlink w:anchor="_Toc514913895" w:history="1">
            <w:r w:rsidR="003D7B9A" w:rsidRPr="00147411">
              <w:rPr>
                <w:rStyle w:val="Hyperlink"/>
              </w:rPr>
              <w:t>3.3.5</w:t>
            </w:r>
            <w:r w:rsidR="003D7B9A">
              <w:rPr>
                <w:rFonts w:asciiTheme="minorHAnsi" w:hAnsiTheme="minorHAnsi"/>
                <w:bCs w:val="0"/>
                <w:lang w:val="en-ZA"/>
              </w:rPr>
              <w:tab/>
            </w:r>
            <w:r w:rsidR="003D7B9A" w:rsidRPr="00147411">
              <w:rPr>
                <w:rStyle w:val="Hyperlink"/>
              </w:rPr>
              <w:t>Set starting conditions</w:t>
            </w:r>
            <w:r w:rsidR="003D7B9A">
              <w:rPr>
                <w:webHidden/>
              </w:rPr>
              <w:tab/>
            </w:r>
            <w:r w:rsidR="003D7B9A">
              <w:rPr>
                <w:webHidden/>
              </w:rPr>
              <w:fldChar w:fldCharType="begin"/>
            </w:r>
            <w:r w:rsidR="003D7B9A">
              <w:rPr>
                <w:webHidden/>
              </w:rPr>
              <w:instrText xml:space="preserve"> PAGEREF _Toc514913895 \h </w:instrText>
            </w:r>
            <w:r w:rsidR="003D7B9A">
              <w:rPr>
                <w:webHidden/>
              </w:rPr>
            </w:r>
            <w:r w:rsidR="003D7B9A">
              <w:rPr>
                <w:webHidden/>
              </w:rPr>
              <w:fldChar w:fldCharType="separate"/>
            </w:r>
            <w:r w:rsidR="00C474C7">
              <w:rPr>
                <w:webHidden/>
              </w:rPr>
              <w:t>3-2</w:t>
            </w:r>
            <w:r w:rsidR="003D7B9A">
              <w:rPr>
                <w:webHidden/>
              </w:rPr>
              <w:fldChar w:fldCharType="end"/>
            </w:r>
          </w:hyperlink>
        </w:p>
        <w:p w14:paraId="3A61EF47" w14:textId="203FE408" w:rsidR="003D7B9A" w:rsidRDefault="00063AE0">
          <w:pPr>
            <w:pStyle w:val="TOC3"/>
            <w:rPr>
              <w:rFonts w:asciiTheme="minorHAnsi" w:hAnsiTheme="minorHAnsi"/>
              <w:bCs w:val="0"/>
              <w:lang w:val="en-ZA"/>
            </w:rPr>
          </w:pPr>
          <w:hyperlink w:anchor="_Toc514913896" w:history="1">
            <w:r w:rsidR="003D7B9A" w:rsidRPr="00147411">
              <w:rPr>
                <w:rStyle w:val="Hyperlink"/>
              </w:rPr>
              <w:t>3.3.6</w:t>
            </w:r>
            <w:r w:rsidR="003D7B9A">
              <w:rPr>
                <w:rFonts w:asciiTheme="minorHAnsi" w:hAnsiTheme="minorHAnsi"/>
                <w:bCs w:val="0"/>
                <w:lang w:val="en-ZA"/>
              </w:rPr>
              <w:tab/>
            </w:r>
            <w:r w:rsidR="003D7B9A" w:rsidRPr="00147411">
              <w:rPr>
                <w:rStyle w:val="Hyperlink"/>
              </w:rPr>
              <w:t>Set boundary conditions and outlet node</w:t>
            </w:r>
            <w:r w:rsidR="003D7B9A">
              <w:rPr>
                <w:webHidden/>
              </w:rPr>
              <w:tab/>
            </w:r>
            <w:r w:rsidR="003D7B9A">
              <w:rPr>
                <w:webHidden/>
              </w:rPr>
              <w:fldChar w:fldCharType="begin"/>
            </w:r>
            <w:r w:rsidR="003D7B9A">
              <w:rPr>
                <w:webHidden/>
              </w:rPr>
              <w:instrText xml:space="preserve"> PAGEREF _Toc514913896 \h </w:instrText>
            </w:r>
            <w:r w:rsidR="003D7B9A">
              <w:rPr>
                <w:webHidden/>
              </w:rPr>
            </w:r>
            <w:r w:rsidR="003D7B9A">
              <w:rPr>
                <w:webHidden/>
              </w:rPr>
              <w:fldChar w:fldCharType="separate"/>
            </w:r>
            <w:r w:rsidR="00C474C7">
              <w:rPr>
                <w:webHidden/>
              </w:rPr>
              <w:t>3-2</w:t>
            </w:r>
            <w:r w:rsidR="003D7B9A">
              <w:rPr>
                <w:webHidden/>
              </w:rPr>
              <w:fldChar w:fldCharType="end"/>
            </w:r>
          </w:hyperlink>
        </w:p>
        <w:p w14:paraId="5A253A14" w14:textId="1A25E3A1" w:rsidR="003D7B9A" w:rsidRDefault="00063AE0">
          <w:pPr>
            <w:pStyle w:val="TOC3"/>
            <w:rPr>
              <w:rFonts w:asciiTheme="minorHAnsi" w:hAnsiTheme="minorHAnsi"/>
              <w:bCs w:val="0"/>
              <w:lang w:val="en-ZA"/>
            </w:rPr>
          </w:pPr>
          <w:hyperlink w:anchor="_Toc514913897" w:history="1">
            <w:r w:rsidR="003D7B9A" w:rsidRPr="00147411">
              <w:rPr>
                <w:rStyle w:val="Hyperlink"/>
              </w:rPr>
              <w:t>3.3.7</w:t>
            </w:r>
            <w:r w:rsidR="003D7B9A">
              <w:rPr>
                <w:rFonts w:asciiTheme="minorHAnsi" w:hAnsiTheme="minorHAnsi"/>
                <w:bCs w:val="0"/>
                <w:lang w:val="en-ZA"/>
              </w:rPr>
              <w:tab/>
            </w:r>
            <w:r w:rsidR="003D7B9A" w:rsidRPr="00147411">
              <w:rPr>
                <w:rStyle w:val="Hyperlink"/>
              </w:rPr>
              <w:t>Set up the Components</w:t>
            </w:r>
            <w:r w:rsidR="003D7B9A">
              <w:rPr>
                <w:webHidden/>
              </w:rPr>
              <w:tab/>
            </w:r>
            <w:r w:rsidR="003D7B9A">
              <w:rPr>
                <w:webHidden/>
              </w:rPr>
              <w:fldChar w:fldCharType="begin"/>
            </w:r>
            <w:r w:rsidR="003D7B9A">
              <w:rPr>
                <w:webHidden/>
              </w:rPr>
              <w:instrText xml:space="preserve"> PAGEREF _Toc514913897 \h </w:instrText>
            </w:r>
            <w:r w:rsidR="003D7B9A">
              <w:rPr>
                <w:webHidden/>
              </w:rPr>
            </w:r>
            <w:r w:rsidR="003D7B9A">
              <w:rPr>
                <w:webHidden/>
              </w:rPr>
              <w:fldChar w:fldCharType="separate"/>
            </w:r>
            <w:r w:rsidR="00C474C7">
              <w:rPr>
                <w:webHidden/>
              </w:rPr>
              <w:t>3-2</w:t>
            </w:r>
            <w:r w:rsidR="003D7B9A">
              <w:rPr>
                <w:webHidden/>
              </w:rPr>
              <w:fldChar w:fldCharType="end"/>
            </w:r>
          </w:hyperlink>
        </w:p>
        <w:p w14:paraId="6131EF73" w14:textId="4C2C580C" w:rsidR="003D7B9A" w:rsidRDefault="00063AE0">
          <w:pPr>
            <w:pStyle w:val="TOC3"/>
            <w:rPr>
              <w:rFonts w:asciiTheme="minorHAnsi" w:hAnsiTheme="minorHAnsi"/>
              <w:bCs w:val="0"/>
              <w:lang w:val="en-ZA"/>
            </w:rPr>
          </w:pPr>
          <w:hyperlink w:anchor="_Toc514913898" w:history="1">
            <w:r w:rsidR="003D7B9A" w:rsidRPr="00147411">
              <w:rPr>
                <w:rStyle w:val="Hyperlink"/>
              </w:rPr>
              <w:t>3.3.8</w:t>
            </w:r>
            <w:r w:rsidR="003D7B9A">
              <w:rPr>
                <w:rFonts w:asciiTheme="minorHAnsi" w:hAnsiTheme="minorHAnsi"/>
                <w:bCs w:val="0"/>
                <w:lang w:val="en-ZA"/>
              </w:rPr>
              <w:tab/>
            </w:r>
            <w:r w:rsidR="003D7B9A" w:rsidRPr="00147411">
              <w:rPr>
                <w:rStyle w:val="Hyperlink"/>
              </w:rPr>
              <w:t>Run simulation and save data</w:t>
            </w:r>
            <w:r w:rsidR="003D7B9A">
              <w:rPr>
                <w:webHidden/>
              </w:rPr>
              <w:tab/>
            </w:r>
            <w:r w:rsidR="003D7B9A">
              <w:rPr>
                <w:webHidden/>
              </w:rPr>
              <w:fldChar w:fldCharType="begin"/>
            </w:r>
            <w:r w:rsidR="003D7B9A">
              <w:rPr>
                <w:webHidden/>
              </w:rPr>
              <w:instrText xml:space="preserve"> PAGEREF _Toc514913898 \h </w:instrText>
            </w:r>
            <w:r w:rsidR="003D7B9A">
              <w:rPr>
                <w:webHidden/>
              </w:rPr>
            </w:r>
            <w:r w:rsidR="003D7B9A">
              <w:rPr>
                <w:webHidden/>
              </w:rPr>
              <w:fldChar w:fldCharType="separate"/>
            </w:r>
            <w:r w:rsidR="00C474C7">
              <w:rPr>
                <w:webHidden/>
              </w:rPr>
              <w:t>3-2</w:t>
            </w:r>
            <w:r w:rsidR="003D7B9A">
              <w:rPr>
                <w:webHidden/>
              </w:rPr>
              <w:fldChar w:fldCharType="end"/>
            </w:r>
          </w:hyperlink>
        </w:p>
        <w:p w14:paraId="53BBF4FB" w14:textId="52D91969" w:rsidR="003D7B9A" w:rsidRDefault="00063AE0">
          <w:pPr>
            <w:pStyle w:val="TOC3"/>
            <w:rPr>
              <w:rFonts w:asciiTheme="minorHAnsi" w:hAnsiTheme="minorHAnsi"/>
              <w:bCs w:val="0"/>
              <w:lang w:val="en-ZA"/>
            </w:rPr>
          </w:pPr>
          <w:hyperlink w:anchor="_Toc514913899" w:history="1">
            <w:r w:rsidR="003D7B9A" w:rsidRPr="00147411">
              <w:rPr>
                <w:rStyle w:val="Hyperlink"/>
              </w:rPr>
              <w:t>3.3.9</w:t>
            </w:r>
            <w:r w:rsidR="003D7B9A">
              <w:rPr>
                <w:rFonts w:asciiTheme="minorHAnsi" w:hAnsiTheme="minorHAnsi"/>
                <w:bCs w:val="0"/>
                <w:lang w:val="en-ZA"/>
              </w:rPr>
              <w:tab/>
            </w:r>
            <w:r w:rsidR="003D7B9A" w:rsidRPr="00147411">
              <w:rPr>
                <w:rStyle w:val="Hyperlink"/>
              </w:rPr>
              <w:t>Visualise output data</w:t>
            </w:r>
            <w:r w:rsidR="003D7B9A">
              <w:rPr>
                <w:webHidden/>
              </w:rPr>
              <w:tab/>
            </w:r>
            <w:r w:rsidR="003D7B9A">
              <w:rPr>
                <w:webHidden/>
              </w:rPr>
              <w:fldChar w:fldCharType="begin"/>
            </w:r>
            <w:r w:rsidR="003D7B9A">
              <w:rPr>
                <w:webHidden/>
              </w:rPr>
              <w:instrText xml:space="preserve"> PAGEREF _Toc514913899 \h </w:instrText>
            </w:r>
            <w:r w:rsidR="003D7B9A">
              <w:rPr>
                <w:webHidden/>
              </w:rPr>
            </w:r>
            <w:r w:rsidR="003D7B9A">
              <w:rPr>
                <w:webHidden/>
              </w:rPr>
              <w:fldChar w:fldCharType="separate"/>
            </w:r>
            <w:r w:rsidR="00C474C7">
              <w:rPr>
                <w:webHidden/>
              </w:rPr>
              <w:t>3-2</w:t>
            </w:r>
            <w:r w:rsidR="003D7B9A">
              <w:rPr>
                <w:webHidden/>
              </w:rPr>
              <w:fldChar w:fldCharType="end"/>
            </w:r>
          </w:hyperlink>
        </w:p>
        <w:p w14:paraId="6CB211BB" w14:textId="2E237124" w:rsidR="003D7B9A" w:rsidRDefault="00063AE0">
          <w:pPr>
            <w:pStyle w:val="TOC2"/>
            <w:rPr>
              <w:rFonts w:asciiTheme="minorHAnsi" w:hAnsiTheme="minorHAnsi"/>
              <w:bCs w:val="0"/>
              <w:lang w:val="en-ZA"/>
            </w:rPr>
          </w:pPr>
          <w:hyperlink w:anchor="_Toc514913900" w:history="1">
            <w:r w:rsidR="003D7B9A" w:rsidRPr="00147411">
              <w:rPr>
                <w:rStyle w:val="Hyperlink"/>
                <w:lang w:val="en-GB"/>
              </w:rPr>
              <w:t>3.4</w:t>
            </w:r>
            <w:r w:rsidR="003D7B9A">
              <w:rPr>
                <w:rFonts w:asciiTheme="minorHAnsi" w:hAnsiTheme="minorHAnsi"/>
                <w:bCs w:val="0"/>
                <w:lang w:val="en-ZA"/>
              </w:rPr>
              <w:tab/>
            </w:r>
            <w:r w:rsidR="003D7B9A" w:rsidRPr="00147411">
              <w:rPr>
                <w:rStyle w:val="Hyperlink"/>
                <w:lang w:val="en-GB"/>
              </w:rPr>
              <w:t>Calibration</w:t>
            </w:r>
            <w:r w:rsidR="003D7B9A">
              <w:rPr>
                <w:webHidden/>
              </w:rPr>
              <w:tab/>
            </w:r>
            <w:r w:rsidR="003D7B9A">
              <w:rPr>
                <w:webHidden/>
              </w:rPr>
              <w:fldChar w:fldCharType="begin"/>
            </w:r>
            <w:r w:rsidR="003D7B9A">
              <w:rPr>
                <w:webHidden/>
              </w:rPr>
              <w:instrText xml:space="preserve"> PAGEREF _Toc514913900 \h </w:instrText>
            </w:r>
            <w:r w:rsidR="003D7B9A">
              <w:rPr>
                <w:webHidden/>
              </w:rPr>
            </w:r>
            <w:r w:rsidR="003D7B9A">
              <w:rPr>
                <w:webHidden/>
              </w:rPr>
              <w:fldChar w:fldCharType="separate"/>
            </w:r>
            <w:r w:rsidR="00C474C7">
              <w:rPr>
                <w:webHidden/>
              </w:rPr>
              <w:t>3-2</w:t>
            </w:r>
            <w:r w:rsidR="003D7B9A">
              <w:rPr>
                <w:webHidden/>
              </w:rPr>
              <w:fldChar w:fldCharType="end"/>
            </w:r>
          </w:hyperlink>
        </w:p>
        <w:p w14:paraId="065F16E4" w14:textId="58EF0BEC" w:rsidR="003D7B9A" w:rsidRDefault="00063AE0">
          <w:pPr>
            <w:pStyle w:val="TOC2"/>
            <w:rPr>
              <w:rFonts w:asciiTheme="minorHAnsi" w:hAnsiTheme="minorHAnsi"/>
              <w:bCs w:val="0"/>
              <w:lang w:val="en-ZA"/>
            </w:rPr>
          </w:pPr>
          <w:hyperlink w:anchor="_Toc514913901" w:history="1">
            <w:r w:rsidR="003D7B9A" w:rsidRPr="00147411">
              <w:rPr>
                <w:rStyle w:val="Hyperlink"/>
                <w:lang w:val="en-GB"/>
              </w:rPr>
              <w:t>3.5</w:t>
            </w:r>
            <w:r w:rsidR="003D7B9A">
              <w:rPr>
                <w:rFonts w:asciiTheme="minorHAnsi" w:hAnsiTheme="minorHAnsi"/>
                <w:bCs w:val="0"/>
                <w:lang w:val="en-ZA"/>
              </w:rPr>
              <w:tab/>
            </w:r>
            <w:r w:rsidR="003D7B9A" w:rsidRPr="00147411">
              <w:rPr>
                <w:rStyle w:val="Hyperlink"/>
                <w:lang w:val="en-GB"/>
              </w:rPr>
              <w:t>Simulation parameter sets</w:t>
            </w:r>
            <w:r w:rsidR="003D7B9A">
              <w:rPr>
                <w:webHidden/>
              </w:rPr>
              <w:tab/>
            </w:r>
            <w:r w:rsidR="003D7B9A">
              <w:rPr>
                <w:webHidden/>
              </w:rPr>
              <w:fldChar w:fldCharType="begin"/>
            </w:r>
            <w:r w:rsidR="003D7B9A">
              <w:rPr>
                <w:webHidden/>
              </w:rPr>
              <w:instrText xml:space="preserve"> PAGEREF _Toc514913901 \h </w:instrText>
            </w:r>
            <w:r w:rsidR="003D7B9A">
              <w:rPr>
                <w:webHidden/>
              </w:rPr>
            </w:r>
            <w:r w:rsidR="003D7B9A">
              <w:rPr>
                <w:webHidden/>
              </w:rPr>
              <w:fldChar w:fldCharType="separate"/>
            </w:r>
            <w:r w:rsidR="00C474C7">
              <w:rPr>
                <w:webHidden/>
              </w:rPr>
              <w:t>3-2</w:t>
            </w:r>
            <w:r w:rsidR="003D7B9A">
              <w:rPr>
                <w:webHidden/>
              </w:rPr>
              <w:fldChar w:fldCharType="end"/>
            </w:r>
          </w:hyperlink>
        </w:p>
        <w:p w14:paraId="08FDE84C" w14:textId="28D5E91C" w:rsidR="003D7B9A" w:rsidRDefault="00063AE0">
          <w:pPr>
            <w:pStyle w:val="TOC1"/>
            <w:rPr>
              <w:rFonts w:asciiTheme="minorHAnsi" w:eastAsiaTheme="minorEastAsia" w:hAnsiTheme="minorHAnsi" w:cstheme="minorBidi"/>
              <w:bCs w:val="0"/>
              <w:caps w:val="0"/>
              <w:sz w:val="22"/>
              <w:szCs w:val="22"/>
              <w:lang w:val="en-ZA" w:eastAsia="en-ZA"/>
            </w:rPr>
          </w:pPr>
          <w:hyperlink w:anchor="_Toc514913902" w:history="1">
            <w:r w:rsidR="003D7B9A" w:rsidRPr="00147411">
              <w:rPr>
                <w:rStyle w:val="Hyperlink"/>
                <w:lang w:val="en-GB"/>
              </w:rPr>
              <w:t>4</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DISCUSSION OF RESULTS</w:t>
            </w:r>
            <w:r w:rsidR="003D7B9A">
              <w:rPr>
                <w:webHidden/>
              </w:rPr>
              <w:tab/>
            </w:r>
            <w:r w:rsidR="003D7B9A">
              <w:rPr>
                <w:webHidden/>
              </w:rPr>
              <w:fldChar w:fldCharType="begin"/>
            </w:r>
            <w:r w:rsidR="003D7B9A">
              <w:rPr>
                <w:webHidden/>
              </w:rPr>
              <w:instrText xml:space="preserve"> PAGEREF _Toc514913902 \h </w:instrText>
            </w:r>
            <w:r w:rsidR="003D7B9A">
              <w:rPr>
                <w:webHidden/>
              </w:rPr>
            </w:r>
            <w:r w:rsidR="003D7B9A">
              <w:rPr>
                <w:webHidden/>
              </w:rPr>
              <w:fldChar w:fldCharType="separate"/>
            </w:r>
            <w:r w:rsidR="00C474C7">
              <w:rPr>
                <w:webHidden/>
              </w:rPr>
              <w:t>4-2</w:t>
            </w:r>
            <w:r w:rsidR="003D7B9A">
              <w:rPr>
                <w:webHidden/>
              </w:rPr>
              <w:fldChar w:fldCharType="end"/>
            </w:r>
          </w:hyperlink>
        </w:p>
        <w:p w14:paraId="0FC55952" w14:textId="4878FA5F" w:rsidR="003D7B9A" w:rsidRDefault="00063AE0">
          <w:pPr>
            <w:pStyle w:val="TOC2"/>
            <w:rPr>
              <w:rFonts w:asciiTheme="minorHAnsi" w:hAnsiTheme="minorHAnsi"/>
              <w:bCs w:val="0"/>
              <w:lang w:val="en-ZA"/>
            </w:rPr>
          </w:pPr>
          <w:hyperlink w:anchor="_Toc514913903" w:history="1">
            <w:r w:rsidR="003D7B9A" w:rsidRPr="00147411">
              <w:rPr>
                <w:rStyle w:val="Hyperlink"/>
                <w:lang w:val="en-GB"/>
              </w:rPr>
              <w:t>4.1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_Toc514913903 \h </w:instrText>
            </w:r>
            <w:r w:rsidR="003D7B9A">
              <w:rPr>
                <w:webHidden/>
              </w:rPr>
            </w:r>
            <w:r w:rsidR="003D7B9A">
              <w:rPr>
                <w:webHidden/>
              </w:rPr>
              <w:fldChar w:fldCharType="separate"/>
            </w:r>
            <w:r w:rsidR="00C474C7">
              <w:rPr>
                <w:webHidden/>
              </w:rPr>
              <w:t>4-2</w:t>
            </w:r>
            <w:r w:rsidR="003D7B9A">
              <w:rPr>
                <w:webHidden/>
              </w:rPr>
              <w:fldChar w:fldCharType="end"/>
            </w:r>
          </w:hyperlink>
        </w:p>
        <w:p w14:paraId="21004AA0" w14:textId="3525A8FE" w:rsidR="003D7B9A" w:rsidRDefault="00063AE0">
          <w:pPr>
            <w:pStyle w:val="TOC2"/>
            <w:rPr>
              <w:rFonts w:asciiTheme="minorHAnsi" w:hAnsiTheme="minorHAnsi"/>
              <w:bCs w:val="0"/>
              <w:lang w:val="en-ZA"/>
            </w:rPr>
          </w:pPr>
          <w:hyperlink w:anchor="_Toc514913904" w:history="1">
            <w:r w:rsidR="003D7B9A" w:rsidRPr="00147411">
              <w:rPr>
                <w:rStyle w:val="Hyperlink"/>
                <w:lang w:val="en-GB"/>
              </w:rPr>
              <w:t>4.2</w:t>
            </w:r>
            <w:r w:rsidR="003D7B9A">
              <w:rPr>
                <w:rFonts w:asciiTheme="minorHAnsi" w:hAnsiTheme="minorHAnsi"/>
                <w:bCs w:val="0"/>
                <w:lang w:val="en-ZA"/>
              </w:rPr>
              <w:tab/>
            </w:r>
            <w:r w:rsidR="003D7B9A" w:rsidRPr="00147411">
              <w:rPr>
                <w:rStyle w:val="Hyperlink"/>
                <w:lang w:val="en-GB"/>
              </w:rPr>
              <w:t>The impact of slope on runoff</w:t>
            </w:r>
            <w:r w:rsidR="003D7B9A">
              <w:rPr>
                <w:webHidden/>
              </w:rPr>
              <w:tab/>
            </w:r>
            <w:r w:rsidR="003D7B9A">
              <w:rPr>
                <w:webHidden/>
              </w:rPr>
              <w:fldChar w:fldCharType="begin"/>
            </w:r>
            <w:r w:rsidR="003D7B9A">
              <w:rPr>
                <w:webHidden/>
              </w:rPr>
              <w:instrText xml:space="preserve"> PAGEREF _Toc514913904 \h </w:instrText>
            </w:r>
            <w:r w:rsidR="003D7B9A">
              <w:rPr>
                <w:webHidden/>
              </w:rPr>
            </w:r>
            <w:r w:rsidR="003D7B9A">
              <w:rPr>
                <w:webHidden/>
              </w:rPr>
              <w:fldChar w:fldCharType="separate"/>
            </w:r>
            <w:r w:rsidR="00C474C7">
              <w:rPr>
                <w:webHidden/>
              </w:rPr>
              <w:t>4-2</w:t>
            </w:r>
            <w:r w:rsidR="003D7B9A">
              <w:rPr>
                <w:webHidden/>
              </w:rPr>
              <w:fldChar w:fldCharType="end"/>
            </w:r>
          </w:hyperlink>
        </w:p>
        <w:p w14:paraId="233B9991" w14:textId="67C5F828" w:rsidR="003D7B9A" w:rsidRDefault="00063AE0">
          <w:pPr>
            <w:pStyle w:val="TOC3"/>
            <w:rPr>
              <w:rFonts w:asciiTheme="minorHAnsi" w:hAnsiTheme="minorHAnsi"/>
              <w:bCs w:val="0"/>
              <w:lang w:val="en-ZA"/>
            </w:rPr>
          </w:pPr>
          <w:hyperlink w:anchor="_Toc514913905" w:history="1">
            <w:r w:rsidR="003D7B9A" w:rsidRPr="00147411">
              <w:rPr>
                <w:rStyle w:val="Hyperlink"/>
              </w:rPr>
              <w:t>4.2.1</w:t>
            </w:r>
            <w:r w:rsidR="003D7B9A">
              <w:rPr>
                <w:rFonts w:asciiTheme="minorHAnsi" w:hAnsiTheme="minorHAnsi"/>
                <w:bCs w:val="0"/>
                <w:lang w:val="en-ZA"/>
              </w:rPr>
              <w:tab/>
            </w:r>
            <w:r w:rsidR="003D7B9A" w:rsidRPr="00147411">
              <w:rPr>
                <w:rStyle w:val="Hyperlink"/>
              </w:rPr>
              <w:t>Hydrographs for varying slope</w:t>
            </w:r>
            <w:r w:rsidR="003D7B9A">
              <w:rPr>
                <w:webHidden/>
              </w:rPr>
              <w:tab/>
            </w:r>
            <w:r w:rsidR="003D7B9A">
              <w:rPr>
                <w:webHidden/>
              </w:rPr>
              <w:fldChar w:fldCharType="begin"/>
            </w:r>
            <w:r w:rsidR="003D7B9A">
              <w:rPr>
                <w:webHidden/>
              </w:rPr>
              <w:instrText xml:space="preserve"> PAGEREF _Toc514913905 \h </w:instrText>
            </w:r>
            <w:r w:rsidR="003D7B9A">
              <w:rPr>
                <w:webHidden/>
              </w:rPr>
            </w:r>
            <w:r w:rsidR="003D7B9A">
              <w:rPr>
                <w:webHidden/>
              </w:rPr>
              <w:fldChar w:fldCharType="separate"/>
            </w:r>
            <w:r w:rsidR="00C474C7">
              <w:rPr>
                <w:webHidden/>
              </w:rPr>
              <w:t>4-2</w:t>
            </w:r>
            <w:r w:rsidR="003D7B9A">
              <w:rPr>
                <w:webHidden/>
              </w:rPr>
              <w:fldChar w:fldCharType="end"/>
            </w:r>
          </w:hyperlink>
        </w:p>
        <w:p w14:paraId="407F276B" w14:textId="6C709142" w:rsidR="003D7B9A" w:rsidRDefault="00063AE0">
          <w:pPr>
            <w:pStyle w:val="TOC3"/>
            <w:rPr>
              <w:rFonts w:asciiTheme="minorHAnsi" w:hAnsiTheme="minorHAnsi"/>
              <w:bCs w:val="0"/>
              <w:lang w:val="en-ZA"/>
            </w:rPr>
          </w:pPr>
          <w:hyperlink w:anchor="_Toc514913906" w:history="1">
            <w:r w:rsidR="003D7B9A" w:rsidRPr="00147411">
              <w:rPr>
                <w:rStyle w:val="Hyperlink"/>
              </w:rPr>
              <w:t>4.2.2</w:t>
            </w:r>
            <w:r w:rsidR="003D7B9A">
              <w:rPr>
                <w:rFonts w:asciiTheme="minorHAnsi" w:hAnsiTheme="minorHAnsi"/>
                <w:bCs w:val="0"/>
                <w:lang w:val="en-ZA"/>
              </w:rPr>
              <w:tab/>
            </w:r>
            <w:r w:rsidR="003D7B9A" w:rsidRPr="00147411">
              <w:rPr>
                <w:rStyle w:val="Hyperlink"/>
              </w:rPr>
              <w:t>Maximum and cumulative discharge graphs for varying slope</w:t>
            </w:r>
            <w:r w:rsidR="003D7B9A">
              <w:rPr>
                <w:webHidden/>
              </w:rPr>
              <w:tab/>
            </w:r>
            <w:r w:rsidR="003D7B9A">
              <w:rPr>
                <w:webHidden/>
              </w:rPr>
              <w:fldChar w:fldCharType="begin"/>
            </w:r>
            <w:r w:rsidR="003D7B9A">
              <w:rPr>
                <w:webHidden/>
              </w:rPr>
              <w:instrText xml:space="preserve"> PAGEREF _Toc514913906 \h </w:instrText>
            </w:r>
            <w:r w:rsidR="003D7B9A">
              <w:rPr>
                <w:webHidden/>
              </w:rPr>
            </w:r>
            <w:r w:rsidR="003D7B9A">
              <w:rPr>
                <w:webHidden/>
              </w:rPr>
              <w:fldChar w:fldCharType="separate"/>
            </w:r>
            <w:r w:rsidR="00C474C7">
              <w:rPr>
                <w:webHidden/>
              </w:rPr>
              <w:t>4-2</w:t>
            </w:r>
            <w:r w:rsidR="003D7B9A">
              <w:rPr>
                <w:webHidden/>
              </w:rPr>
              <w:fldChar w:fldCharType="end"/>
            </w:r>
          </w:hyperlink>
        </w:p>
        <w:p w14:paraId="6918023E" w14:textId="46580748" w:rsidR="003D7B9A" w:rsidRDefault="00063AE0">
          <w:pPr>
            <w:pStyle w:val="TOC2"/>
            <w:rPr>
              <w:rFonts w:asciiTheme="minorHAnsi" w:hAnsiTheme="minorHAnsi"/>
              <w:bCs w:val="0"/>
              <w:lang w:val="en-ZA"/>
            </w:rPr>
          </w:pPr>
          <w:hyperlink w:anchor="_Toc514913907" w:history="1">
            <w:r w:rsidR="003D7B9A" w:rsidRPr="00147411">
              <w:rPr>
                <w:rStyle w:val="Hyperlink"/>
                <w:lang w:val="en-GB"/>
              </w:rPr>
              <w:t>4.3</w:t>
            </w:r>
            <w:r w:rsidR="003D7B9A">
              <w:rPr>
                <w:rFonts w:asciiTheme="minorHAnsi" w:hAnsiTheme="minorHAnsi"/>
                <w:bCs w:val="0"/>
                <w:lang w:val="en-ZA"/>
              </w:rPr>
              <w:tab/>
            </w:r>
            <w:r w:rsidR="003D7B9A" w:rsidRPr="00147411">
              <w:rPr>
                <w:rStyle w:val="Hyperlink"/>
                <w:lang w:val="en-GB"/>
              </w:rPr>
              <w:t>The impact of vegetation and development on runoff</w:t>
            </w:r>
            <w:r w:rsidR="003D7B9A">
              <w:rPr>
                <w:webHidden/>
              </w:rPr>
              <w:tab/>
            </w:r>
            <w:r w:rsidR="003D7B9A">
              <w:rPr>
                <w:webHidden/>
              </w:rPr>
              <w:fldChar w:fldCharType="begin"/>
            </w:r>
            <w:r w:rsidR="003D7B9A">
              <w:rPr>
                <w:webHidden/>
              </w:rPr>
              <w:instrText xml:space="preserve"> PAGEREF _Toc514913907 \h </w:instrText>
            </w:r>
            <w:r w:rsidR="003D7B9A">
              <w:rPr>
                <w:webHidden/>
              </w:rPr>
            </w:r>
            <w:r w:rsidR="003D7B9A">
              <w:rPr>
                <w:webHidden/>
              </w:rPr>
              <w:fldChar w:fldCharType="separate"/>
            </w:r>
            <w:r w:rsidR="00C474C7">
              <w:rPr>
                <w:webHidden/>
              </w:rPr>
              <w:t>4-2</w:t>
            </w:r>
            <w:r w:rsidR="003D7B9A">
              <w:rPr>
                <w:webHidden/>
              </w:rPr>
              <w:fldChar w:fldCharType="end"/>
            </w:r>
          </w:hyperlink>
        </w:p>
        <w:p w14:paraId="591B0493" w14:textId="68F2BF66" w:rsidR="003D7B9A" w:rsidRDefault="00063AE0">
          <w:pPr>
            <w:pStyle w:val="TOC3"/>
            <w:rPr>
              <w:rFonts w:asciiTheme="minorHAnsi" w:hAnsiTheme="minorHAnsi"/>
              <w:bCs w:val="0"/>
              <w:lang w:val="en-ZA"/>
            </w:rPr>
          </w:pPr>
          <w:hyperlink w:anchor="_Toc514913908" w:history="1">
            <w:r w:rsidR="003D7B9A" w:rsidRPr="00147411">
              <w:rPr>
                <w:rStyle w:val="Hyperlink"/>
              </w:rPr>
              <w:t>4.3.1</w:t>
            </w:r>
            <w:r w:rsidR="003D7B9A">
              <w:rPr>
                <w:rFonts w:asciiTheme="minorHAnsi" w:hAnsiTheme="minorHAnsi"/>
                <w:bCs w:val="0"/>
                <w:lang w:val="en-ZA"/>
              </w:rPr>
              <w:tab/>
            </w:r>
            <w:r w:rsidR="003D7B9A" w:rsidRPr="00147411">
              <w:rPr>
                <w:rStyle w:val="Hyperlink"/>
              </w:rPr>
              <w:t>Hydrographs for varying Manning n</w:t>
            </w:r>
            <w:r w:rsidR="003D7B9A">
              <w:rPr>
                <w:webHidden/>
              </w:rPr>
              <w:tab/>
            </w:r>
            <w:r w:rsidR="003D7B9A">
              <w:rPr>
                <w:webHidden/>
              </w:rPr>
              <w:fldChar w:fldCharType="begin"/>
            </w:r>
            <w:r w:rsidR="003D7B9A">
              <w:rPr>
                <w:webHidden/>
              </w:rPr>
              <w:instrText xml:space="preserve"> PAGEREF _Toc514913908 \h </w:instrText>
            </w:r>
            <w:r w:rsidR="003D7B9A">
              <w:rPr>
                <w:webHidden/>
              </w:rPr>
            </w:r>
            <w:r w:rsidR="003D7B9A">
              <w:rPr>
                <w:webHidden/>
              </w:rPr>
              <w:fldChar w:fldCharType="separate"/>
            </w:r>
            <w:r w:rsidR="00C474C7">
              <w:rPr>
                <w:webHidden/>
              </w:rPr>
              <w:t>4-2</w:t>
            </w:r>
            <w:r w:rsidR="003D7B9A">
              <w:rPr>
                <w:webHidden/>
              </w:rPr>
              <w:fldChar w:fldCharType="end"/>
            </w:r>
          </w:hyperlink>
        </w:p>
        <w:p w14:paraId="7C8B657F" w14:textId="41DD3F0B" w:rsidR="003D7B9A" w:rsidRDefault="00063AE0">
          <w:pPr>
            <w:pStyle w:val="TOC3"/>
            <w:rPr>
              <w:rFonts w:asciiTheme="minorHAnsi" w:hAnsiTheme="minorHAnsi"/>
              <w:bCs w:val="0"/>
              <w:lang w:val="en-ZA"/>
            </w:rPr>
          </w:pPr>
          <w:hyperlink w:anchor="_Toc514913909" w:history="1">
            <w:r w:rsidR="003D7B9A" w:rsidRPr="00147411">
              <w:rPr>
                <w:rStyle w:val="Hyperlink"/>
              </w:rPr>
              <w:t>4.3.2</w:t>
            </w:r>
            <w:r w:rsidR="003D7B9A">
              <w:rPr>
                <w:rFonts w:asciiTheme="minorHAnsi" w:hAnsiTheme="minorHAnsi"/>
                <w:bCs w:val="0"/>
                <w:lang w:val="en-ZA"/>
              </w:rPr>
              <w:tab/>
            </w:r>
            <w:r w:rsidR="003D7B9A" w:rsidRPr="00147411">
              <w:rPr>
                <w:rStyle w:val="Hyperlink"/>
              </w:rPr>
              <w:t>Maximum and cumulative discharge graphs for varying Manning n</w:t>
            </w:r>
            <w:r w:rsidR="003D7B9A">
              <w:rPr>
                <w:webHidden/>
              </w:rPr>
              <w:tab/>
            </w:r>
            <w:r w:rsidR="003D7B9A">
              <w:rPr>
                <w:webHidden/>
              </w:rPr>
              <w:fldChar w:fldCharType="begin"/>
            </w:r>
            <w:r w:rsidR="003D7B9A">
              <w:rPr>
                <w:webHidden/>
              </w:rPr>
              <w:instrText xml:space="preserve"> PAGEREF _Toc514913909 \h </w:instrText>
            </w:r>
            <w:r w:rsidR="003D7B9A">
              <w:rPr>
                <w:webHidden/>
              </w:rPr>
            </w:r>
            <w:r w:rsidR="003D7B9A">
              <w:rPr>
                <w:webHidden/>
              </w:rPr>
              <w:fldChar w:fldCharType="separate"/>
            </w:r>
            <w:r w:rsidR="00C474C7">
              <w:rPr>
                <w:webHidden/>
              </w:rPr>
              <w:t>4-2</w:t>
            </w:r>
            <w:r w:rsidR="003D7B9A">
              <w:rPr>
                <w:webHidden/>
              </w:rPr>
              <w:fldChar w:fldCharType="end"/>
            </w:r>
          </w:hyperlink>
        </w:p>
        <w:p w14:paraId="0AC1C123" w14:textId="23C131B8" w:rsidR="003D7B9A" w:rsidRDefault="00063AE0">
          <w:pPr>
            <w:pStyle w:val="TOC2"/>
            <w:rPr>
              <w:rFonts w:asciiTheme="minorHAnsi" w:hAnsiTheme="minorHAnsi"/>
              <w:bCs w:val="0"/>
              <w:lang w:val="en-ZA"/>
            </w:rPr>
          </w:pPr>
          <w:hyperlink w:anchor="_Toc514913910" w:history="1">
            <w:r w:rsidR="003D7B9A" w:rsidRPr="00147411">
              <w:rPr>
                <w:rStyle w:val="Hyperlink"/>
                <w:lang w:val="en-GB"/>
              </w:rPr>
              <w:t>4.4</w:t>
            </w:r>
            <w:r w:rsidR="003D7B9A">
              <w:rPr>
                <w:rFonts w:asciiTheme="minorHAnsi" w:hAnsiTheme="minorHAnsi"/>
                <w:bCs w:val="0"/>
                <w:lang w:val="en-ZA"/>
              </w:rPr>
              <w:tab/>
            </w:r>
            <w:r w:rsidR="003D7B9A" w:rsidRPr="00147411">
              <w:rPr>
                <w:rStyle w:val="Hyperlink"/>
                <w:lang w:val="en-GB"/>
              </w:rPr>
              <w:t>The impact of infiltration on runoff</w:t>
            </w:r>
            <w:r w:rsidR="003D7B9A">
              <w:rPr>
                <w:webHidden/>
              </w:rPr>
              <w:tab/>
            </w:r>
            <w:r w:rsidR="003D7B9A">
              <w:rPr>
                <w:webHidden/>
              </w:rPr>
              <w:fldChar w:fldCharType="begin"/>
            </w:r>
            <w:r w:rsidR="003D7B9A">
              <w:rPr>
                <w:webHidden/>
              </w:rPr>
              <w:instrText xml:space="preserve"> PAGEREF _Toc514913910 \h </w:instrText>
            </w:r>
            <w:r w:rsidR="003D7B9A">
              <w:rPr>
                <w:webHidden/>
              </w:rPr>
            </w:r>
            <w:r w:rsidR="003D7B9A">
              <w:rPr>
                <w:webHidden/>
              </w:rPr>
              <w:fldChar w:fldCharType="separate"/>
            </w:r>
            <w:r w:rsidR="00C474C7">
              <w:rPr>
                <w:webHidden/>
              </w:rPr>
              <w:t>4-2</w:t>
            </w:r>
            <w:r w:rsidR="003D7B9A">
              <w:rPr>
                <w:webHidden/>
              </w:rPr>
              <w:fldChar w:fldCharType="end"/>
            </w:r>
          </w:hyperlink>
        </w:p>
        <w:p w14:paraId="461B02E7" w14:textId="3AE329F2" w:rsidR="003D7B9A" w:rsidRDefault="00063AE0">
          <w:pPr>
            <w:pStyle w:val="TOC3"/>
            <w:rPr>
              <w:rFonts w:asciiTheme="minorHAnsi" w:hAnsiTheme="minorHAnsi"/>
              <w:bCs w:val="0"/>
              <w:lang w:val="en-ZA"/>
            </w:rPr>
          </w:pPr>
          <w:hyperlink w:anchor="_Toc514913911" w:history="1">
            <w:r w:rsidR="003D7B9A" w:rsidRPr="00147411">
              <w:rPr>
                <w:rStyle w:val="Hyperlink"/>
              </w:rPr>
              <w:t>4.4.1</w:t>
            </w:r>
            <w:r w:rsidR="003D7B9A">
              <w:rPr>
                <w:rFonts w:asciiTheme="minorHAnsi" w:hAnsiTheme="minorHAnsi"/>
                <w:bCs w:val="0"/>
                <w:lang w:val="en-ZA"/>
              </w:rPr>
              <w:tab/>
            </w:r>
            <w:r w:rsidR="003D7B9A" w:rsidRPr="00147411">
              <w:rPr>
                <w:rStyle w:val="Hyperlink"/>
              </w:rPr>
              <w:t>Hydrographs for varying hydraulic conductivity</w:t>
            </w:r>
            <w:r w:rsidR="003D7B9A">
              <w:rPr>
                <w:webHidden/>
              </w:rPr>
              <w:tab/>
            </w:r>
            <w:r w:rsidR="003D7B9A">
              <w:rPr>
                <w:webHidden/>
              </w:rPr>
              <w:fldChar w:fldCharType="begin"/>
            </w:r>
            <w:r w:rsidR="003D7B9A">
              <w:rPr>
                <w:webHidden/>
              </w:rPr>
              <w:instrText xml:space="preserve"> PAGEREF _Toc514913911 \h </w:instrText>
            </w:r>
            <w:r w:rsidR="003D7B9A">
              <w:rPr>
                <w:webHidden/>
              </w:rPr>
            </w:r>
            <w:r w:rsidR="003D7B9A">
              <w:rPr>
                <w:webHidden/>
              </w:rPr>
              <w:fldChar w:fldCharType="separate"/>
            </w:r>
            <w:r w:rsidR="00C474C7">
              <w:rPr>
                <w:webHidden/>
              </w:rPr>
              <w:t>4-2</w:t>
            </w:r>
            <w:r w:rsidR="003D7B9A">
              <w:rPr>
                <w:webHidden/>
              </w:rPr>
              <w:fldChar w:fldCharType="end"/>
            </w:r>
          </w:hyperlink>
        </w:p>
        <w:p w14:paraId="154B31AF" w14:textId="4F3194CF" w:rsidR="003D7B9A" w:rsidRDefault="00063AE0">
          <w:pPr>
            <w:pStyle w:val="TOC3"/>
            <w:rPr>
              <w:rFonts w:asciiTheme="minorHAnsi" w:hAnsiTheme="minorHAnsi"/>
              <w:bCs w:val="0"/>
              <w:lang w:val="en-ZA"/>
            </w:rPr>
          </w:pPr>
          <w:hyperlink w:anchor="_Toc514913912" w:history="1">
            <w:r w:rsidR="003D7B9A" w:rsidRPr="00147411">
              <w:rPr>
                <w:rStyle w:val="Hyperlink"/>
              </w:rPr>
              <w:t>4.4.2</w:t>
            </w:r>
            <w:r w:rsidR="003D7B9A">
              <w:rPr>
                <w:rFonts w:asciiTheme="minorHAnsi" w:hAnsiTheme="minorHAnsi"/>
                <w:bCs w:val="0"/>
                <w:lang w:val="en-ZA"/>
              </w:rPr>
              <w:tab/>
            </w:r>
            <w:r w:rsidR="003D7B9A" w:rsidRPr="00147411">
              <w:rPr>
                <w:rStyle w:val="Hyperlink"/>
              </w:rPr>
              <w:t>Maximum and cumulative discharge for varying soil hydraulic conductivity</w:t>
            </w:r>
            <w:r w:rsidR="003D7B9A">
              <w:rPr>
                <w:webHidden/>
              </w:rPr>
              <w:tab/>
            </w:r>
            <w:r w:rsidR="003D7B9A">
              <w:rPr>
                <w:webHidden/>
              </w:rPr>
              <w:fldChar w:fldCharType="begin"/>
            </w:r>
            <w:r w:rsidR="003D7B9A">
              <w:rPr>
                <w:webHidden/>
              </w:rPr>
              <w:instrText xml:space="preserve"> PAGEREF _Toc514913912 \h </w:instrText>
            </w:r>
            <w:r w:rsidR="003D7B9A">
              <w:rPr>
                <w:webHidden/>
              </w:rPr>
            </w:r>
            <w:r w:rsidR="003D7B9A">
              <w:rPr>
                <w:webHidden/>
              </w:rPr>
              <w:fldChar w:fldCharType="separate"/>
            </w:r>
            <w:r w:rsidR="00C474C7">
              <w:rPr>
                <w:webHidden/>
              </w:rPr>
              <w:t>4-2</w:t>
            </w:r>
            <w:r w:rsidR="003D7B9A">
              <w:rPr>
                <w:webHidden/>
              </w:rPr>
              <w:fldChar w:fldCharType="end"/>
            </w:r>
          </w:hyperlink>
        </w:p>
        <w:p w14:paraId="00BDD148" w14:textId="34434609" w:rsidR="003D7B9A" w:rsidRDefault="00063AE0">
          <w:pPr>
            <w:pStyle w:val="TOC1"/>
            <w:rPr>
              <w:rFonts w:asciiTheme="minorHAnsi" w:eastAsiaTheme="minorEastAsia" w:hAnsiTheme="minorHAnsi" w:cstheme="minorBidi"/>
              <w:bCs w:val="0"/>
              <w:caps w:val="0"/>
              <w:sz w:val="22"/>
              <w:szCs w:val="22"/>
              <w:lang w:val="en-ZA" w:eastAsia="en-ZA"/>
            </w:rPr>
          </w:pPr>
          <w:hyperlink w:anchor="_Toc514913913" w:history="1">
            <w:r w:rsidR="003D7B9A" w:rsidRPr="00147411">
              <w:rPr>
                <w:rStyle w:val="Hyperlink"/>
              </w:rPr>
              <w:t>5</w:t>
            </w:r>
            <w:r w:rsidR="003D7B9A">
              <w:rPr>
                <w:rFonts w:asciiTheme="minorHAnsi" w:eastAsiaTheme="minorEastAsia" w:hAnsiTheme="minorHAnsi" w:cstheme="minorBidi"/>
                <w:bCs w:val="0"/>
                <w:caps w:val="0"/>
                <w:sz w:val="22"/>
                <w:szCs w:val="22"/>
                <w:lang w:val="en-ZA" w:eastAsia="en-ZA"/>
              </w:rPr>
              <w:tab/>
            </w:r>
            <w:r w:rsidR="003D7B9A" w:rsidRPr="00147411">
              <w:rPr>
                <w:rStyle w:val="Hyperlink"/>
              </w:rPr>
              <w:t>CONCLUSIONS AND RECOMMENDATIONS</w:t>
            </w:r>
            <w:r w:rsidR="003D7B9A">
              <w:rPr>
                <w:webHidden/>
              </w:rPr>
              <w:tab/>
            </w:r>
            <w:r w:rsidR="003D7B9A">
              <w:rPr>
                <w:webHidden/>
              </w:rPr>
              <w:fldChar w:fldCharType="begin"/>
            </w:r>
            <w:r w:rsidR="003D7B9A">
              <w:rPr>
                <w:webHidden/>
              </w:rPr>
              <w:instrText xml:space="preserve"> PAGEREF _Toc514913913 \h </w:instrText>
            </w:r>
            <w:r w:rsidR="003D7B9A">
              <w:rPr>
                <w:webHidden/>
              </w:rPr>
            </w:r>
            <w:r w:rsidR="003D7B9A">
              <w:rPr>
                <w:webHidden/>
              </w:rPr>
              <w:fldChar w:fldCharType="separate"/>
            </w:r>
            <w:r w:rsidR="00C474C7">
              <w:rPr>
                <w:webHidden/>
              </w:rPr>
              <w:t>5-2</w:t>
            </w:r>
            <w:r w:rsidR="003D7B9A">
              <w:rPr>
                <w:webHidden/>
              </w:rPr>
              <w:fldChar w:fldCharType="end"/>
            </w:r>
          </w:hyperlink>
        </w:p>
        <w:p w14:paraId="0D126E4F" w14:textId="758B4087" w:rsidR="003D7B9A" w:rsidRDefault="00063AE0">
          <w:pPr>
            <w:pStyle w:val="TOC2"/>
            <w:rPr>
              <w:rFonts w:asciiTheme="minorHAnsi" w:hAnsiTheme="minorHAnsi"/>
              <w:bCs w:val="0"/>
              <w:lang w:val="en-ZA"/>
            </w:rPr>
          </w:pPr>
          <w:hyperlink w:anchor="_Toc514913914" w:history="1">
            <w:r w:rsidR="003D7B9A" w:rsidRPr="00147411">
              <w:rPr>
                <w:rStyle w:val="Hyperlink"/>
                <w:lang w:val="en-GB"/>
              </w:rPr>
              <w:t>5.1</w:t>
            </w:r>
            <w:r w:rsidR="003D7B9A">
              <w:rPr>
                <w:rFonts w:asciiTheme="minorHAnsi" w:hAnsiTheme="minorHAnsi"/>
                <w:bCs w:val="0"/>
                <w:lang w:val="en-ZA"/>
              </w:rPr>
              <w:tab/>
            </w:r>
            <w:r w:rsidR="003D7B9A" w:rsidRPr="00147411">
              <w:rPr>
                <w:rStyle w:val="Hyperlink"/>
                <w:lang w:val="en-GB"/>
              </w:rPr>
              <w:t>Conclusions</w:t>
            </w:r>
            <w:r w:rsidR="003D7B9A">
              <w:rPr>
                <w:webHidden/>
              </w:rPr>
              <w:tab/>
            </w:r>
            <w:r w:rsidR="003D7B9A">
              <w:rPr>
                <w:webHidden/>
              </w:rPr>
              <w:fldChar w:fldCharType="begin"/>
            </w:r>
            <w:r w:rsidR="003D7B9A">
              <w:rPr>
                <w:webHidden/>
              </w:rPr>
              <w:instrText xml:space="preserve"> PAGEREF _Toc514913914 \h </w:instrText>
            </w:r>
            <w:r w:rsidR="003D7B9A">
              <w:rPr>
                <w:webHidden/>
              </w:rPr>
            </w:r>
            <w:r w:rsidR="003D7B9A">
              <w:rPr>
                <w:webHidden/>
              </w:rPr>
              <w:fldChar w:fldCharType="separate"/>
            </w:r>
            <w:r w:rsidR="00C474C7">
              <w:rPr>
                <w:webHidden/>
              </w:rPr>
              <w:t>5-2</w:t>
            </w:r>
            <w:r w:rsidR="003D7B9A">
              <w:rPr>
                <w:webHidden/>
              </w:rPr>
              <w:fldChar w:fldCharType="end"/>
            </w:r>
          </w:hyperlink>
        </w:p>
        <w:p w14:paraId="171E7431" w14:textId="39837F78" w:rsidR="003D7B9A" w:rsidRDefault="00063AE0">
          <w:pPr>
            <w:pStyle w:val="TOC2"/>
            <w:rPr>
              <w:rFonts w:asciiTheme="minorHAnsi" w:hAnsiTheme="minorHAnsi"/>
              <w:bCs w:val="0"/>
              <w:lang w:val="en-ZA"/>
            </w:rPr>
          </w:pPr>
          <w:hyperlink w:anchor="_Toc514913915" w:history="1">
            <w:r w:rsidR="003D7B9A" w:rsidRPr="00147411">
              <w:rPr>
                <w:rStyle w:val="Hyperlink"/>
                <w:lang w:val="en-GB"/>
              </w:rPr>
              <w:t>5.2</w:t>
            </w:r>
            <w:r w:rsidR="003D7B9A">
              <w:rPr>
                <w:rFonts w:asciiTheme="minorHAnsi" w:hAnsiTheme="minorHAnsi"/>
                <w:bCs w:val="0"/>
                <w:lang w:val="en-ZA"/>
              </w:rPr>
              <w:tab/>
            </w:r>
            <w:r w:rsidR="003D7B9A" w:rsidRPr="00147411">
              <w:rPr>
                <w:rStyle w:val="Hyperlink"/>
                <w:lang w:val="en-GB"/>
              </w:rPr>
              <w:t>Recommendations</w:t>
            </w:r>
            <w:r w:rsidR="003D7B9A">
              <w:rPr>
                <w:webHidden/>
              </w:rPr>
              <w:tab/>
            </w:r>
            <w:r w:rsidR="003D7B9A">
              <w:rPr>
                <w:webHidden/>
              </w:rPr>
              <w:fldChar w:fldCharType="begin"/>
            </w:r>
            <w:r w:rsidR="003D7B9A">
              <w:rPr>
                <w:webHidden/>
              </w:rPr>
              <w:instrText xml:space="preserve"> PAGEREF _Toc514913915 \h </w:instrText>
            </w:r>
            <w:r w:rsidR="003D7B9A">
              <w:rPr>
                <w:webHidden/>
              </w:rPr>
            </w:r>
            <w:r w:rsidR="003D7B9A">
              <w:rPr>
                <w:webHidden/>
              </w:rPr>
              <w:fldChar w:fldCharType="separate"/>
            </w:r>
            <w:r w:rsidR="00C474C7">
              <w:rPr>
                <w:webHidden/>
              </w:rPr>
              <w:t>5-2</w:t>
            </w:r>
            <w:r w:rsidR="003D7B9A">
              <w:rPr>
                <w:webHidden/>
              </w:rPr>
              <w:fldChar w:fldCharType="end"/>
            </w:r>
          </w:hyperlink>
        </w:p>
        <w:p w14:paraId="065C3038" w14:textId="07A883B9" w:rsidR="003D7B9A" w:rsidRDefault="00063AE0">
          <w:pPr>
            <w:pStyle w:val="TOC1"/>
            <w:rPr>
              <w:rFonts w:asciiTheme="minorHAnsi" w:eastAsiaTheme="minorEastAsia" w:hAnsiTheme="minorHAnsi" w:cstheme="minorBidi"/>
              <w:bCs w:val="0"/>
              <w:caps w:val="0"/>
              <w:sz w:val="22"/>
              <w:szCs w:val="22"/>
              <w:lang w:val="en-ZA" w:eastAsia="en-ZA"/>
            </w:rPr>
          </w:pPr>
          <w:hyperlink w:anchor="_Toc514913916" w:history="1">
            <w:r w:rsidR="003D7B9A" w:rsidRPr="00147411">
              <w:rPr>
                <w:rStyle w:val="Hyperlink"/>
                <w:lang w:val="en-GB"/>
              </w:rPr>
              <w:t>6</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REFERENCES</w:t>
            </w:r>
            <w:r w:rsidR="003D7B9A">
              <w:rPr>
                <w:webHidden/>
              </w:rPr>
              <w:tab/>
            </w:r>
            <w:r w:rsidR="003D7B9A">
              <w:rPr>
                <w:webHidden/>
              </w:rPr>
              <w:fldChar w:fldCharType="begin"/>
            </w:r>
            <w:r w:rsidR="003D7B9A">
              <w:rPr>
                <w:webHidden/>
              </w:rPr>
              <w:instrText xml:space="preserve"> PAGEREF _Toc514913916 \h </w:instrText>
            </w:r>
            <w:r w:rsidR="003D7B9A">
              <w:rPr>
                <w:webHidden/>
              </w:rPr>
            </w:r>
            <w:r w:rsidR="003D7B9A">
              <w:rPr>
                <w:webHidden/>
              </w:rPr>
              <w:fldChar w:fldCharType="separate"/>
            </w:r>
            <w:r w:rsidR="00C474C7">
              <w:rPr>
                <w:webHidden/>
              </w:rPr>
              <w:t>6-2</w:t>
            </w:r>
            <w:r w:rsidR="003D7B9A">
              <w:rPr>
                <w:webHidden/>
              </w:rPr>
              <w:fldChar w:fldCharType="end"/>
            </w:r>
          </w:hyperlink>
        </w:p>
        <w:p w14:paraId="616EF6DB" w14:textId="434E42FA"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75FD1B0" w14:textId="785AA94C" w:rsidR="00712650" w:rsidRPr="00712650"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12650">
        <w:fldChar w:fldCharType="begin"/>
      </w:r>
      <w:r w:rsidRPr="00712650">
        <w:instrText xml:space="preserve"> TOC \h \z \c "Table" </w:instrText>
      </w:r>
      <w:r w:rsidRPr="00712650">
        <w:fldChar w:fldCharType="separate"/>
      </w:r>
      <w:hyperlink r:id="rId11" w:anchor="_Toc514915792" w:history="1">
        <w:r w:rsidR="00712650" w:rsidRPr="00712650">
          <w:rPr>
            <w:rStyle w:val="Hyperlink"/>
            <w:noProof/>
          </w:rPr>
          <w:t>Table 3.1: Extraction of Manning n values from Chow (1959)</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_Toc514915792 \h </w:instrText>
        </w:r>
        <w:r w:rsidR="00712650" w:rsidRPr="00712650">
          <w:rPr>
            <w:noProof/>
            <w:webHidden/>
          </w:rPr>
        </w:r>
        <w:r w:rsidR="00712650" w:rsidRPr="00712650">
          <w:rPr>
            <w:noProof/>
            <w:webHidden/>
          </w:rPr>
          <w:fldChar w:fldCharType="separate"/>
        </w:r>
        <w:r w:rsidR="00C474C7">
          <w:rPr>
            <w:noProof/>
            <w:webHidden/>
          </w:rPr>
          <w:t>3-2</w:t>
        </w:r>
        <w:r w:rsidR="00712650" w:rsidRPr="00712650">
          <w:rPr>
            <w:noProof/>
            <w:webHidden/>
          </w:rPr>
          <w:fldChar w:fldCharType="end"/>
        </w:r>
      </w:hyperlink>
    </w:p>
    <w:p w14:paraId="01FC128D" w14:textId="176B5CC7" w:rsidR="00712650" w:rsidRPr="00712650" w:rsidRDefault="00063AE0">
      <w:pPr>
        <w:pStyle w:val="TableofFigures"/>
        <w:tabs>
          <w:tab w:val="right" w:leader="dot" w:pos="9016"/>
        </w:tabs>
        <w:rPr>
          <w:rFonts w:asciiTheme="minorHAnsi" w:eastAsiaTheme="minorEastAsia" w:hAnsiTheme="minorHAnsi" w:cstheme="minorBidi"/>
          <w:noProof/>
          <w:szCs w:val="22"/>
          <w:lang w:val="en-ZA" w:eastAsia="en-ZA"/>
        </w:rPr>
      </w:pPr>
      <w:hyperlink w:anchor="_Toc514915793" w:history="1">
        <w:r w:rsidR="00712650" w:rsidRPr="00712650">
          <w:rPr>
            <w:rStyle w:val="Hyperlink"/>
            <w:noProof/>
          </w:rPr>
          <w:t>Table 3.2: Typical values for hydraulic conductivity from Gowdish and Muñoz-Carpena (2009) and Nie et al. (2017)</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_Toc514915793 \h </w:instrText>
        </w:r>
        <w:r w:rsidR="00712650" w:rsidRPr="00712650">
          <w:rPr>
            <w:noProof/>
            <w:webHidden/>
          </w:rPr>
        </w:r>
        <w:r w:rsidR="00712650" w:rsidRPr="00712650">
          <w:rPr>
            <w:noProof/>
            <w:webHidden/>
          </w:rPr>
          <w:fldChar w:fldCharType="separate"/>
        </w:r>
        <w:r w:rsidR="00C474C7">
          <w:rPr>
            <w:noProof/>
            <w:webHidden/>
          </w:rPr>
          <w:t>3-2</w:t>
        </w:r>
        <w:r w:rsidR="00712650" w:rsidRPr="00712650">
          <w:rPr>
            <w:noProof/>
            <w:webHidden/>
          </w:rPr>
          <w:fldChar w:fldCharType="end"/>
        </w:r>
      </w:hyperlink>
    </w:p>
    <w:p w14:paraId="3E6054E2" w14:textId="1407BEF0" w:rsidR="00712650" w:rsidRPr="00712650" w:rsidRDefault="00063AE0">
      <w:pPr>
        <w:pStyle w:val="TableofFigures"/>
        <w:tabs>
          <w:tab w:val="right" w:leader="dot" w:pos="9016"/>
        </w:tabs>
        <w:rPr>
          <w:rFonts w:asciiTheme="minorHAnsi" w:eastAsiaTheme="minorEastAsia" w:hAnsiTheme="minorHAnsi" w:cstheme="minorBidi"/>
          <w:noProof/>
          <w:szCs w:val="22"/>
          <w:lang w:val="en-ZA" w:eastAsia="en-ZA"/>
        </w:rPr>
      </w:pPr>
      <w:hyperlink w:anchor="_Toc514915794" w:history="1">
        <w:r w:rsidR="00712650" w:rsidRPr="00712650">
          <w:rPr>
            <w:rStyle w:val="Hyperlink"/>
            <w:noProof/>
          </w:rPr>
          <w:t>Table 3.3: Manning n values (Chow, 1959)</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_Toc514915794 \h </w:instrText>
        </w:r>
        <w:r w:rsidR="00712650" w:rsidRPr="00712650">
          <w:rPr>
            <w:noProof/>
            <w:webHidden/>
          </w:rPr>
        </w:r>
        <w:r w:rsidR="00712650" w:rsidRPr="00712650">
          <w:rPr>
            <w:noProof/>
            <w:webHidden/>
          </w:rPr>
          <w:fldChar w:fldCharType="separate"/>
        </w:r>
        <w:r w:rsidR="00C474C7">
          <w:rPr>
            <w:noProof/>
            <w:webHidden/>
          </w:rPr>
          <w:t>3-2</w:t>
        </w:r>
        <w:r w:rsidR="00712650" w:rsidRPr="00712650">
          <w:rPr>
            <w:noProof/>
            <w:webHidden/>
          </w:rPr>
          <w:fldChar w:fldCharType="end"/>
        </w:r>
      </w:hyperlink>
    </w:p>
    <w:p w14:paraId="10A53BA5" w14:textId="6BC5B4C2" w:rsidR="00712650" w:rsidRPr="00712650" w:rsidRDefault="00063AE0">
      <w:pPr>
        <w:pStyle w:val="TableofFigures"/>
        <w:tabs>
          <w:tab w:val="right" w:leader="dot" w:pos="9016"/>
        </w:tabs>
        <w:rPr>
          <w:rFonts w:asciiTheme="minorHAnsi" w:eastAsiaTheme="minorEastAsia" w:hAnsiTheme="minorHAnsi" w:cstheme="minorBidi"/>
          <w:noProof/>
          <w:szCs w:val="22"/>
          <w:lang w:val="en-ZA" w:eastAsia="en-ZA"/>
        </w:rPr>
      </w:pPr>
      <w:hyperlink w:anchor="_Toc514915795" w:history="1">
        <w:r w:rsidR="00712650" w:rsidRPr="00712650">
          <w:rPr>
            <w:rStyle w:val="Hyperlink"/>
            <w:noProof/>
          </w:rPr>
          <w:t>Table 3.4: Measured and simulated flow for the calibration catchment area</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_Toc514915795 \h </w:instrText>
        </w:r>
        <w:r w:rsidR="00712650" w:rsidRPr="00712650">
          <w:rPr>
            <w:noProof/>
            <w:webHidden/>
          </w:rPr>
        </w:r>
        <w:r w:rsidR="00712650" w:rsidRPr="00712650">
          <w:rPr>
            <w:noProof/>
            <w:webHidden/>
          </w:rPr>
          <w:fldChar w:fldCharType="separate"/>
        </w:r>
        <w:r w:rsidR="00C474C7">
          <w:rPr>
            <w:noProof/>
            <w:webHidden/>
          </w:rPr>
          <w:t>3-2</w:t>
        </w:r>
        <w:r w:rsidR="00712650" w:rsidRPr="00712650">
          <w:rPr>
            <w:noProof/>
            <w:webHidden/>
          </w:rPr>
          <w:fldChar w:fldCharType="end"/>
        </w:r>
      </w:hyperlink>
    </w:p>
    <w:p w14:paraId="4857B850" w14:textId="06AABA34" w:rsidR="004042B1" w:rsidRPr="0093690F" w:rsidRDefault="0093690F" w:rsidP="00321714">
      <w:pPr>
        <w:pStyle w:val="ListofFigures"/>
        <w:rPr>
          <w:rFonts w:ascii="Arial Bold" w:hAnsi="Arial Bold"/>
          <w:spacing w:val="20"/>
          <w:sz w:val="32"/>
        </w:rPr>
      </w:pPr>
      <w:r w:rsidRPr="00712650">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02761DB" w14:textId="17792B8D" w:rsidR="00E923C9" w:rsidRPr="00E923C9"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2" w:anchor="_Toc514918642" w:history="1">
        <w:r w:rsidR="00E923C9" w:rsidRPr="00E923C9">
          <w:rPr>
            <w:rStyle w:val="Hyperlink"/>
            <w:noProof/>
          </w:rPr>
          <w:t>Figure 2.1: Traditional versus simulation based experimental visual comparison</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_Toc514918642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61E1ED6B" w14:textId="74DC7F69"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3" w:anchor="_Toc514918643" w:history="1">
        <w:r w:rsidR="00E923C9" w:rsidRPr="00E923C9">
          <w:rPr>
            <w:rStyle w:val="Hyperlink"/>
            <w:noProof/>
          </w:rPr>
          <w:t>Figure 2.2: Hydrographs for different topographic slope simulations (Masoudian and Theobald, 2011)</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_Toc514918643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335DFA10" w14:textId="0316195D"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4" w:anchor="_Toc514918644" w:history="1">
        <w:r w:rsidR="00E923C9" w:rsidRPr="00E923C9">
          <w:rPr>
            <w:rStyle w:val="Hyperlink"/>
            <w:noProof/>
          </w:rPr>
          <w:t>Figure 2.3: Visual representation of the unlined vegetable raingarden (Richards et al., 2015)</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_Toc514918644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374F09A3" w14:textId="4B4359D5"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5" w:anchor="_Toc514918645" w:history="1">
        <w:r w:rsidR="00E923C9" w:rsidRPr="00E923C9">
          <w:rPr>
            <w:rStyle w:val="Hyperlink"/>
            <w:noProof/>
          </w:rPr>
          <w:t>Figure 2.4: Hydrographs from both urban (left) and peri-urban (right) developments over the year (Miller et al., 2014)</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_Toc514918645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6E31732D" w14:textId="59995E13"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6" w:anchor="_Toc514918646" w:history="1">
        <w:r w:rsidR="00E923C9" w:rsidRPr="00E923C9">
          <w:rPr>
            <w:rStyle w:val="Hyperlink"/>
            <w:noProof/>
          </w:rPr>
          <w:t>Figure 2.5: Water depth changes as a function of infiltration rates (Scholz, 2006)</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_Toc514918646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7A1C71B1" w14:textId="7B95319F"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7" w:anchor="_Toc514918647" w:history="1">
        <w:r w:rsidR="00E923C9" w:rsidRPr="00E923C9">
          <w:rPr>
            <w:rStyle w:val="Hyperlink"/>
            <w:noProof/>
          </w:rPr>
          <w:t>Figure 2.6: The Landlab modelling framework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_Toc514918647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30428651" w14:textId="2A2101E5"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8" w:anchor="_Toc514918648" w:history="1">
        <w:r w:rsidR="00E923C9" w:rsidRPr="00E923C9">
          <w:rPr>
            <w:rStyle w:val="Hyperlink"/>
            <w:noProof/>
          </w:rPr>
          <w:t>Figure 2.7: Representation of Grid layout used in Landlab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_Toc514918648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0327A460" w14:textId="293FAEDA"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19" w:anchor="_Toc514918649" w:history="1">
        <w:r w:rsidR="00E923C9" w:rsidRPr="00E923C9">
          <w:rPr>
            <w:rStyle w:val="Hyperlink"/>
            <w:noProof/>
          </w:rPr>
          <w:t>Figure 2.8: Boundary conditions representation (The Landlab Team 2013)</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_Toc514918649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22D9AD46" w14:textId="71A91E05"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0" w:anchor="_Toc514918650" w:history="1">
        <w:r w:rsidR="00E923C9" w:rsidRPr="00E923C9">
          <w:rPr>
            <w:rStyle w:val="Hyperlink"/>
            <w:noProof/>
          </w:rPr>
          <w:t>Figure 2.9: GreenAmpt Infiltration model (Spring, 2011)</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_Toc514918650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13D92B54" w14:textId="743E825A"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1" w:anchor="_Toc514918651" w:history="1">
        <w:r w:rsidR="00E923C9" w:rsidRPr="00E923C9">
          <w:rPr>
            <w:rStyle w:val="Hyperlink"/>
            <w:noProof/>
          </w:rPr>
          <w:t>Figure 2.10: Terrain topography representation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_Toc514918651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0D5FF848" w14:textId="4905812B"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2" w:anchor="_Toc514918652" w:history="1">
        <w:r w:rsidR="00E923C9" w:rsidRPr="00E923C9">
          <w:rPr>
            <w:rStyle w:val="Hyperlink"/>
            <w:noProof/>
          </w:rPr>
          <w:t>Figure 2.11: Hydrograph, topography and water depth on the topography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_Toc514918652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35C48F90" w14:textId="70D53F6D"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3" w:anchor="_Toc514918653" w:history="1">
        <w:r w:rsidR="00E923C9" w:rsidRPr="00E923C9">
          <w:rPr>
            <w:rStyle w:val="Hyperlink"/>
            <w:noProof/>
          </w:rPr>
          <w:t>Figure 3.1: Example of creating a simple topography with the utility functions provided in Appendix B</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_Toc514918653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50C46400" w14:textId="5768A1F6"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4" w:anchor="_Toc514918654" w:history="1">
        <w:r w:rsidR="00E923C9" w:rsidRPr="00E923C9">
          <w:rPr>
            <w:rStyle w:val="Hyperlink"/>
            <w:noProof/>
          </w:rPr>
          <w:t>Figure 3.2: Gully topography loaded from ESRI ASCII file</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_Toc514918654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193D21EE" w14:textId="5C0F89E6"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5" w:anchor="_Toc514918655" w:history="1">
        <w:r w:rsidR="00E923C9" w:rsidRPr="00E923C9">
          <w:rPr>
            <w:rStyle w:val="Hyperlink"/>
            <w:noProof/>
          </w:rPr>
          <w:t>Figure 3.3: Catchment area (Brooklyn and Waterkloof) used for Calibration</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_Toc514918655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594B5757" w14:textId="7B4D73F8"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6" w:anchor="_Toc514918656" w:history="1">
        <w:r w:rsidR="00E923C9" w:rsidRPr="00E923C9">
          <w:rPr>
            <w:rStyle w:val="Hyperlink"/>
            <w:noProof/>
          </w:rPr>
          <w:t>Figure 3.4: Graph of Hydraulic Conductivity (AQTESOLV, 2016)</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_Toc514918656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3A628111" w14:textId="37CB3339"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7" w:anchor="_Toc514918657" w:history="1">
        <w:r w:rsidR="00E923C9" w:rsidRPr="00E923C9">
          <w:rPr>
            <w:rStyle w:val="Hyperlink"/>
            <w:noProof/>
          </w:rPr>
          <w:t>Figure 3.5: Visualisation of Calibration catchment topography grid</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_Toc514918657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6FFE488F" w14:textId="7F4A4785"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8" w:anchor="_Toc514918658" w:history="1">
        <w:r w:rsidR="00E923C9" w:rsidRPr="00E923C9">
          <w:rPr>
            <w:rStyle w:val="Hyperlink"/>
            <w:noProof/>
          </w:rPr>
          <w:t>Figure 3.6: Graph of measured flows and rainfall of catchment</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_Toc514918658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0932788F" w14:textId="1830EB9F"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29" w:anchor="_Toc514918659" w:history="1">
        <w:r w:rsidR="00E923C9" w:rsidRPr="00E923C9">
          <w:rPr>
            <w:rStyle w:val="Hyperlink"/>
            <w:noProof/>
          </w:rPr>
          <w:t>Figure 3.7: Hydrograph of simulated rainfall for 2009-02-10</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_Toc514918659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7047BAEC" w14:textId="58D2EFB6" w:rsidR="00E923C9" w:rsidRP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0" w:anchor="_Toc514918660" w:history="1">
        <w:r w:rsidR="00E923C9" w:rsidRPr="00E923C9">
          <w:rPr>
            <w:rStyle w:val="Hyperlink"/>
            <w:noProof/>
          </w:rPr>
          <w:t>Figure 3.8: Cumulative discharge of simulated rainfall for 2009-02-10</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_Toc514918660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0ADAD9B0" w14:textId="3A71A482"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1" w:anchor="_Toc514918661" w:history="1">
        <w:r w:rsidR="00E923C9" w:rsidRPr="00E923C9">
          <w:rPr>
            <w:rStyle w:val="Hyperlink"/>
            <w:noProof/>
          </w:rPr>
          <w:t>Figure 3.9: Valley topography with 5° slopes, discharge measured at lowest altitude at the top-right corner</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_Toc514918661 \h </w:instrText>
        </w:r>
        <w:r w:rsidR="00E923C9" w:rsidRPr="00E923C9">
          <w:rPr>
            <w:noProof/>
            <w:webHidden/>
          </w:rPr>
        </w:r>
        <w:r w:rsidR="00E923C9" w:rsidRPr="00E923C9">
          <w:rPr>
            <w:noProof/>
            <w:webHidden/>
          </w:rPr>
          <w:fldChar w:fldCharType="separate"/>
        </w:r>
        <w:r w:rsidR="00C474C7">
          <w:rPr>
            <w:noProof/>
            <w:webHidden/>
          </w:rPr>
          <w:t>3-2</w:t>
        </w:r>
        <w:r w:rsidR="00E923C9" w:rsidRPr="00E923C9">
          <w:rPr>
            <w:noProof/>
            <w:webHidden/>
          </w:rPr>
          <w:fldChar w:fldCharType="end"/>
        </w:r>
      </w:hyperlink>
    </w:p>
    <w:p w14:paraId="08DDE26C" w14:textId="65A63AC5"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2" w:anchor="_Toc514918662" w:history="1">
        <w:r w:rsidR="00E923C9" w:rsidRPr="00D50AF3">
          <w:rPr>
            <w:rStyle w:val="Hyperlink"/>
            <w:noProof/>
          </w:rPr>
          <w:t>Figure 3.10: Hydrograph for various hydraulic conductivity values. Storm of 50 mm/h, duration one hour on a valley with 5˚ slope,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_Toc514918662 \h </w:instrText>
        </w:r>
        <w:r w:rsidR="00E923C9">
          <w:rPr>
            <w:noProof/>
            <w:webHidden/>
          </w:rPr>
        </w:r>
        <w:r w:rsidR="00E923C9">
          <w:rPr>
            <w:noProof/>
            <w:webHidden/>
          </w:rPr>
          <w:fldChar w:fldCharType="separate"/>
        </w:r>
        <w:r w:rsidR="00C474C7">
          <w:rPr>
            <w:noProof/>
            <w:webHidden/>
          </w:rPr>
          <w:t>3-2</w:t>
        </w:r>
        <w:r w:rsidR="00E923C9">
          <w:rPr>
            <w:noProof/>
            <w:webHidden/>
          </w:rPr>
          <w:fldChar w:fldCharType="end"/>
        </w:r>
      </w:hyperlink>
    </w:p>
    <w:p w14:paraId="43440687" w14:textId="16E41B6C"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3" w:anchor="_Toc514918663" w:history="1">
        <w:r w:rsidR="00E923C9" w:rsidRPr="00D50AF3">
          <w:rPr>
            <w:rStyle w:val="Hyperlink"/>
            <w:noProof/>
          </w:rPr>
          <w:t>Figure 3.11: Maximum and cumulative discharge for various soil hydraulic conductivities and terrain slopes. Storm of 50.0 mm/h, duration one-hour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_Toc514918663 \h </w:instrText>
        </w:r>
        <w:r w:rsidR="00E923C9">
          <w:rPr>
            <w:noProof/>
            <w:webHidden/>
          </w:rPr>
        </w:r>
        <w:r w:rsidR="00E923C9">
          <w:rPr>
            <w:noProof/>
            <w:webHidden/>
          </w:rPr>
          <w:fldChar w:fldCharType="separate"/>
        </w:r>
        <w:r w:rsidR="00C474C7">
          <w:rPr>
            <w:noProof/>
            <w:webHidden/>
          </w:rPr>
          <w:t>3-2</w:t>
        </w:r>
        <w:r w:rsidR="00E923C9">
          <w:rPr>
            <w:noProof/>
            <w:webHidden/>
          </w:rPr>
          <w:fldChar w:fldCharType="end"/>
        </w:r>
      </w:hyperlink>
    </w:p>
    <w:p w14:paraId="23BB32D9" w14:textId="47C3DC0D"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4" w:anchor="_Toc514918664" w:history="1">
        <w:r w:rsidR="00E923C9" w:rsidRPr="00D50AF3">
          <w:rPr>
            <w:rStyle w:val="Hyperlink"/>
            <w:noProof/>
          </w:rPr>
          <w:t>Figure 4.1: Hydrograph for various terrain slopes. Storm of 50.0 mm/h, duration one hour, initial infiltration depth of 0.1 m, clay soil hydraulic conductivity of 1.7x10</w:t>
        </w:r>
        <w:r w:rsidR="00E923C9" w:rsidRPr="00D50AF3">
          <w:rPr>
            <w:rStyle w:val="Hyperlink"/>
            <w:noProof/>
            <w:vertAlign w:val="superscript"/>
          </w:rPr>
          <w:t>-7</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_Toc514918664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5F9A8573" w14:textId="38DB9407"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5" w:anchor="_Toc514918665" w:history="1">
        <w:r w:rsidR="00E923C9" w:rsidRPr="00D50AF3">
          <w:rPr>
            <w:rStyle w:val="Hyperlink"/>
            <w:noProof/>
          </w:rPr>
          <w:t>Figure 4.2: Hydrograph for various terrain slopes. Storm of 50.0 mm/h, duration one hour, initial infiltration depth of 0.1 m, clay loam soil hydraulic conductivity of 7.2x10</w:t>
        </w:r>
        <w:r w:rsidR="00E923C9" w:rsidRPr="00D50AF3">
          <w:rPr>
            <w:rStyle w:val="Hyperlink"/>
            <w:noProof/>
            <w:vertAlign w:val="superscript"/>
          </w:rPr>
          <w:t>-7</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_Toc514918665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45FE65B8" w14:textId="2A567607"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6" w:anchor="_Toc514918666" w:history="1">
        <w:r w:rsidR="00E923C9" w:rsidRPr="00D50AF3">
          <w:rPr>
            <w:rStyle w:val="Hyperlink"/>
            <w:noProof/>
          </w:rPr>
          <w:t>Figure 4.3: Hydrograph of various terrain slopes. Storm of 50.0 mm/h, duration one hour, initial infiltration depth of 0.1 m, sandy loam soil hydraulic conductivity of 6.1x10</w:t>
        </w:r>
        <w:r w:rsidR="00E923C9" w:rsidRPr="00D50AF3">
          <w:rPr>
            <w:rStyle w:val="Hyperlink"/>
            <w:noProof/>
            <w:vertAlign w:val="superscript"/>
          </w:rPr>
          <w:t>-6</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_Toc514918666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4B910E9F" w14:textId="19CBB21E"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7" w:anchor="_Toc514918667" w:history="1">
        <w:r w:rsidR="00E923C9" w:rsidRPr="00D50AF3">
          <w:rPr>
            <w:rStyle w:val="Hyperlink"/>
            <w:noProof/>
          </w:rPr>
          <w:t>Figure 4.4: Maximum and cumulative discharge for various terrain slopes and Manning n values. Storm of 50.0 mm/h, duration one hour, initial infiltration depth of 0.1 m and a clay soil hydraulic conductivity of 1.7x10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_Toc514918667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16EACE3E" w14:textId="6ECBC44B"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8" w:anchor="_Toc514918668" w:history="1">
        <w:r w:rsidR="00E923C9" w:rsidRPr="00D50AF3">
          <w:rPr>
            <w:rStyle w:val="Hyperlink"/>
            <w:noProof/>
          </w:rPr>
          <w:t>Figure 4.5: Maximum and cumulative discharge for various terrain slopes and Manning n values. Storm of 50.0 mm/h, duration one hour, initial infiltration depth of 0.1 m and a clay loam soil hydraulic conductivity of 7.2x10-7 m/s</w:t>
        </w:r>
        <w:r w:rsidR="00E923C9">
          <w:rPr>
            <w:noProof/>
            <w:webHidden/>
          </w:rPr>
          <w:tab/>
        </w:r>
        <w:r w:rsidR="00E923C9">
          <w:rPr>
            <w:noProof/>
            <w:webHidden/>
          </w:rPr>
          <w:fldChar w:fldCharType="begin"/>
        </w:r>
        <w:r w:rsidR="00E923C9">
          <w:rPr>
            <w:noProof/>
            <w:webHidden/>
          </w:rPr>
          <w:instrText xml:space="preserve"> PAGEREF _Toc514918668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48F6EA41" w14:textId="36437399"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39" w:anchor="_Toc514918669" w:history="1">
        <w:r w:rsidR="00E923C9" w:rsidRPr="00D50AF3">
          <w:rPr>
            <w:rStyle w:val="Hyperlink"/>
            <w:noProof/>
          </w:rPr>
          <w:t>Figure 4.6: Maximum and cumulative discharge for various terrain slopes and Manning n values. Storm of 50.0 mm/h, duration one hour, initial infiltration depth of 0.1 m and a sandy loam soil hydraulic conductivity of 6.1x10</w:t>
        </w:r>
        <w:r w:rsidR="00E923C9" w:rsidRPr="00D50AF3">
          <w:rPr>
            <w:rStyle w:val="Hyperlink"/>
            <w:noProof/>
            <w:vertAlign w:val="superscript"/>
          </w:rPr>
          <w:t>-6</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_Toc514918669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43858F43" w14:textId="7674E597"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0" w:anchor="_Toc514918670" w:history="1">
        <w:r w:rsidR="00E923C9" w:rsidRPr="00D50AF3">
          <w:rPr>
            <w:rStyle w:val="Hyperlink"/>
            <w:noProof/>
          </w:rPr>
          <w:t>Figure 4.7: Hydrograph for various Manning n values. Storm of 50.0 mm/h, duration one hour, initial infiltration depth of 0.1 m, clay soil hydraulic conductivity of 1.7x10</w:t>
        </w:r>
        <w:r w:rsidR="00E923C9" w:rsidRPr="00D50AF3">
          <w:rPr>
            <w:rStyle w:val="Hyperlink"/>
            <w:noProof/>
            <w:vertAlign w:val="superscript"/>
          </w:rPr>
          <w:t>-7</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_Toc514918670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75D5DA66" w14:textId="69694A82"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1" w:anchor="_Toc514918671" w:history="1">
        <w:r w:rsidR="00E923C9" w:rsidRPr="00D50AF3">
          <w:rPr>
            <w:rStyle w:val="Hyperlink"/>
            <w:noProof/>
          </w:rPr>
          <w:t>Figure 4.8: Hydrograph for various Manning n values. Storm of 50.0 mm/h, duration one hour, initial infiltration depth of 0.1 m, clay loam soil hydraulic conductivity of 7.2x10</w:t>
        </w:r>
        <w:r w:rsidR="00E923C9" w:rsidRPr="00D50AF3">
          <w:rPr>
            <w:rStyle w:val="Hyperlink"/>
            <w:noProof/>
            <w:vertAlign w:val="superscript"/>
          </w:rPr>
          <w:t>-7</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_Toc514918671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28286BD3" w14:textId="7C2BA5A2"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2" w:anchor="_Toc514918672" w:history="1">
        <w:r w:rsidR="00E923C9" w:rsidRPr="00D50AF3">
          <w:rPr>
            <w:rStyle w:val="Hyperlink"/>
            <w:noProof/>
          </w:rPr>
          <w:t>Figure 4.9: Hydrograph for various Manning n values. Storm of 50.0 mm/h, duration one hour, initial infiltration depth of 0.1 m, sandy loam soil hydraulic conductivity of 6.1x10</w:t>
        </w:r>
        <w:r w:rsidR="00E923C9" w:rsidRPr="00D50AF3">
          <w:rPr>
            <w:rStyle w:val="Hyperlink"/>
            <w:noProof/>
            <w:vertAlign w:val="superscript"/>
          </w:rPr>
          <w:t>-6</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_Toc514918672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31BD3F5E" w14:textId="4F0EA74D"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3" w:anchor="_Toc514918673" w:history="1">
        <w:r w:rsidR="00E923C9" w:rsidRPr="00D50AF3">
          <w:rPr>
            <w:rStyle w:val="Hyperlink"/>
            <w:noProof/>
          </w:rPr>
          <w:t>Figure 4.10: Maximum and cumulative discharge for various Manning n values and terrain slopes. Storm of 50.0 mm/h, duration one hour, initial infiltration depth of 0.1 m and a clay soil hydraulic conductivity of 1.7x10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_Toc514918673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4434B817" w14:textId="112F5496"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4" w:anchor="_Toc514918674" w:history="1">
        <w:r w:rsidR="00E923C9" w:rsidRPr="00D50AF3">
          <w:rPr>
            <w:rStyle w:val="Hyperlink"/>
            <w:noProof/>
          </w:rPr>
          <w:t>Figure 4.11: Maximum and cumulative discharge for various Manning n values and terrain slopes. Storm of 50.0 mm/h, duration one hour, initial infiltration depth of 0.1 m and a clay loam soil hydraulic conductivity of 7.2x10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_Toc514918674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35871403" w14:textId="4DDF5416"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5" w:anchor="_Toc514918675" w:history="1">
        <w:r w:rsidR="00E923C9" w:rsidRPr="00D50AF3">
          <w:rPr>
            <w:rStyle w:val="Hyperlink"/>
            <w:noProof/>
          </w:rPr>
          <w:t>Figure 4.12: Maximum and cumulative discharge for various Manning n values and terrain slopes. Storm of 50.0 mm/h, duration one hour, initial infiltration depth of 0.1 m and a sandy loam soil hydraulic conductivity of 6.1x10</w:t>
        </w:r>
        <w:r w:rsidR="00E923C9" w:rsidRPr="00D50AF3">
          <w:rPr>
            <w:rStyle w:val="Hyperlink"/>
            <w:noProof/>
            <w:vertAlign w:val="superscript"/>
          </w:rPr>
          <w:t>-6</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_Toc514918675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1A177FC6" w14:textId="06A5E4E6"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6" w:anchor="_Toc514918676" w:history="1">
        <w:r w:rsidR="00E923C9" w:rsidRPr="00D50AF3">
          <w:rPr>
            <w:rStyle w:val="Hyperlink"/>
            <w:noProof/>
          </w:rPr>
          <w:t>Figure 4.13: Hydrograph of various hydraulic conductivities. Storm of 50.0 mm/h, duration one hour, initial infiltration depth of 0.1 m, terrain slope of 5 degrees and Manning n of 0.03</w:t>
        </w:r>
        <w:r w:rsidR="00E923C9">
          <w:rPr>
            <w:noProof/>
            <w:webHidden/>
          </w:rPr>
          <w:tab/>
        </w:r>
        <w:r w:rsidR="00E923C9">
          <w:rPr>
            <w:noProof/>
            <w:webHidden/>
          </w:rPr>
          <w:fldChar w:fldCharType="begin"/>
        </w:r>
        <w:r w:rsidR="00E923C9">
          <w:rPr>
            <w:noProof/>
            <w:webHidden/>
          </w:rPr>
          <w:instrText xml:space="preserve"> PAGEREF _Toc514918676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128D89C0" w14:textId="4B2C104D"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7" w:anchor="_Toc514918677" w:history="1">
        <w:r w:rsidR="00E923C9" w:rsidRPr="00D50AF3">
          <w:rPr>
            <w:rStyle w:val="Hyperlink"/>
            <w:noProof/>
          </w:rPr>
          <w:t>Figure 4.14: Hydrograph of various hydraulic conductivities. Storm of 50.0 mm/h, duration one hour, initial infiltration depth of 0.1 m, terrain slope of 5 degrees and Manning n of 0.05</w:t>
        </w:r>
        <w:r w:rsidR="00E923C9">
          <w:rPr>
            <w:noProof/>
            <w:webHidden/>
          </w:rPr>
          <w:tab/>
        </w:r>
        <w:r w:rsidR="00E923C9">
          <w:rPr>
            <w:noProof/>
            <w:webHidden/>
          </w:rPr>
          <w:fldChar w:fldCharType="begin"/>
        </w:r>
        <w:r w:rsidR="00E923C9">
          <w:rPr>
            <w:noProof/>
            <w:webHidden/>
          </w:rPr>
          <w:instrText xml:space="preserve"> PAGEREF _Toc514918677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5AEA54C7" w14:textId="0D22DB42"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8" w:anchor="_Toc514918678" w:history="1">
        <w:r w:rsidR="00E923C9" w:rsidRPr="00D50AF3">
          <w:rPr>
            <w:rStyle w:val="Hyperlink"/>
            <w:noProof/>
          </w:rPr>
          <w:t>Figure 4.15: Hydrograph of various hydraulic conductivities. Storm of 50.0 mm/h, duration one hour, initial infiltration depth of 0.1 m, terrain slope of 5 degrees and Manning n of 0.07</w:t>
        </w:r>
        <w:r w:rsidR="00E923C9">
          <w:rPr>
            <w:noProof/>
            <w:webHidden/>
          </w:rPr>
          <w:tab/>
        </w:r>
        <w:r w:rsidR="00E923C9">
          <w:rPr>
            <w:noProof/>
            <w:webHidden/>
          </w:rPr>
          <w:fldChar w:fldCharType="begin"/>
        </w:r>
        <w:r w:rsidR="00E923C9">
          <w:rPr>
            <w:noProof/>
            <w:webHidden/>
          </w:rPr>
          <w:instrText xml:space="preserve"> PAGEREF _Toc514918678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6AC341D0" w14:textId="3E6AFA92"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49" w:anchor="_Toc514918679" w:history="1">
        <w:r w:rsidR="00E923C9" w:rsidRPr="00D50AF3">
          <w:rPr>
            <w:rStyle w:val="Hyperlink"/>
            <w:noProof/>
          </w:rPr>
          <w:t>Figure 4.16: Maximum and cumulative discharge for various soil hydraulic conductivities and terrain slopes. Storm of 50.0 mm/h, duration one hour,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_Toc514918679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5FC0BB80" w14:textId="20D02739"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50" w:anchor="_Toc514918680" w:history="1">
        <w:r w:rsidR="00E923C9" w:rsidRPr="00D50AF3">
          <w:rPr>
            <w:rStyle w:val="Hyperlink"/>
            <w:noProof/>
          </w:rPr>
          <w:t>Figure 4.17: Maximum and cumulative discharge for various soil hydraulic conductivities and terrain slopes. Storm of 50.0 mm/h, duration one hour, initial infiltration depth of 0.1 m and a Manning n of 0.07</w:t>
        </w:r>
        <w:r w:rsidR="00E923C9">
          <w:rPr>
            <w:noProof/>
            <w:webHidden/>
          </w:rPr>
          <w:tab/>
        </w:r>
        <w:r w:rsidR="00E923C9">
          <w:rPr>
            <w:noProof/>
            <w:webHidden/>
          </w:rPr>
          <w:fldChar w:fldCharType="begin"/>
        </w:r>
        <w:r w:rsidR="00E923C9">
          <w:rPr>
            <w:noProof/>
            <w:webHidden/>
          </w:rPr>
          <w:instrText xml:space="preserve"> PAGEREF _Toc514918680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7FE60FC3" w14:textId="250D6128"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51" w:anchor="_Toc514918681" w:history="1">
        <w:r w:rsidR="00E923C9" w:rsidRPr="00D50AF3">
          <w:rPr>
            <w:rStyle w:val="Hyperlink"/>
            <w:noProof/>
          </w:rPr>
          <w:t>Figure 4.18: Maximum and cumulative discharge for various soil hydraulic conductivities and terrain slopes. Storm of 50.0 mm/h, duration one hour, initial infiltration depth of 0.1 m and a Manning n of 0.05</w:t>
        </w:r>
        <w:r w:rsidR="00E923C9">
          <w:rPr>
            <w:noProof/>
            <w:webHidden/>
          </w:rPr>
          <w:tab/>
        </w:r>
        <w:r w:rsidR="00E923C9">
          <w:rPr>
            <w:noProof/>
            <w:webHidden/>
          </w:rPr>
          <w:fldChar w:fldCharType="begin"/>
        </w:r>
        <w:r w:rsidR="00E923C9">
          <w:rPr>
            <w:noProof/>
            <w:webHidden/>
          </w:rPr>
          <w:instrText xml:space="preserve"> PAGEREF _Toc514918681 \h </w:instrText>
        </w:r>
        <w:r w:rsidR="00E923C9">
          <w:rPr>
            <w:noProof/>
            <w:webHidden/>
          </w:rPr>
        </w:r>
        <w:r w:rsidR="00E923C9">
          <w:rPr>
            <w:noProof/>
            <w:webHidden/>
          </w:rPr>
          <w:fldChar w:fldCharType="separate"/>
        </w:r>
        <w:r w:rsidR="00C474C7">
          <w:rPr>
            <w:noProof/>
            <w:webHidden/>
          </w:rPr>
          <w:t>4-2</w:t>
        </w:r>
        <w:r w:rsidR="00E923C9">
          <w:rPr>
            <w:noProof/>
            <w:webHidden/>
          </w:rPr>
          <w:fldChar w:fldCharType="end"/>
        </w:r>
      </w:hyperlink>
    </w:p>
    <w:p w14:paraId="37F7AC1E" w14:textId="13AEB45C"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52" w:anchor="_Toc514918682" w:history="1">
        <w:r w:rsidR="00E923C9" w:rsidRPr="00D50AF3">
          <w:rPr>
            <w:rStyle w:val="Hyperlink"/>
            <w:noProof/>
          </w:rPr>
          <w:t>Figure 5.1: Maximum discharge (left), cumulative discharge (middle) and time of maximum discharge (right) measured at the outlet point for a clay loam soil with hydraulic conductivity of 7.2x10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_Toc514918682 \h </w:instrText>
        </w:r>
        <w:r w:rsidR="00E923C9">
          <w:rPr>
            <w:noProof/>
            <w:webHidden/>
          </w:rPr>
        </w:r>
        <w:r w:rsidR="00E923C9">
          <w:rPr>
            <w:noProof/>
            <w:webHidden/>
          </w:rPr>
          <w:fldChar w:fldCharType="separate"/>
        </w:r>
        <w:r w:rsidR="00C474C7">
          <w:rPr>
            <w:noProof/>
            <w:webHidden/>
          </w:rPr>
          <w:t>5-2</w:t>
        </w:r>
        <w:r w:rsidR="00E923C9">
          <w:rPr>
            <w:noProof/>
            <w:webHidden/>
          </w:rPr>
          <w:fldChar w:fldCharType="end"/>
        </w:r>
      </w:hyperlink>
    </w:p>
    <w:p w14:paraId="3392D38A" w14:textId="1EE95659"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53" w:anchor="_Toc514918683" w:history="1">
        <w:r w:rsidR="00E923C9" w:rsidRPr="00D50AF3">
          <w:rPr>
            <w:rStyle w:val="Hyperlink"/>
            <w:noProof/>
          </w:rPr>
          <w:t>Figure 5.2: Maximum discharge (left) cumulative discharge (middle) and time of maximum discharge (right) measured at the outlet point for terrain coverage with Manning n of 0.05</w:t>
        </w:r>
        <w:r w:rsidR="00E923C9">
          <w:rPr>
            <w:noProof/>
            <w:webHidden/>
          </w:rPr>
          <w:tab/>
        </w:r>
        <w:r w:rsidR="00E923C9">
          <w:rPr>
            <w:noProof/>
            <w:webHidden/>
          </w:rPr>
          <w:fldChar w:fldCharType="begin"/>
        </w:r>
        <w:r w:rsidR="00E923C9">
          <w:rPr>
            <w:noProof/>
            <w:webHidden/>
          </w:rPr>
          <w:instrText xml:space="preserve"> PAGEREF _Toc514918683 \h </w:instrText>
        </w:r>
        <w:r w:rsidR="00E923C9">
          <w:rPr>
            <w:noProof/>
            <w:webHidden/>
          </w:rPr>
        </w:r>
        <w:r w:rsidR="00E923C9">
          <w:rPr>
            <w:noProof/>
            <w:webHidden/>
          </w:rPr>
          <w:fldChar w:fldCharType="separate"/>
        </w:r>
        <w:r w:rsidR="00C474C7">
          <w:rPr>
            <w:noProof/>
            <w:webHidden/>
          </w:rPr>
          <w:t>5-2</w:t>
        </w:r>
        <w:r w:rsidR="00E923C9">
          <w:rPr>
            <w:noProof/>
            <w:webHidden/>
          </w:rPr>
          <w:fldChar w:fldCharType="end"/>
        </w:r>
      </w:hyperlink>
    </w:p>
    <w:p w14:paraId="22CA2A67" w14:textId="066A0DB3" w:rsidR="00E923C9" w:rsidRDefault="00063AE0">
      <w:pPr>
        <w:pStyle w:val="TableofFigures"/>
        <w:tabs>
          <w:tab w:val="right" w:leader="dot" w:pos="9016"/>
        </w:tabs>
        <w:rPr>
          <w:rFonts w:asciiTheme="minorHAnsi" w:eastAsiaTheme="minorEastAsia" w:hAnsiTheme="minorHAnsi" w:cstheme="minorBidi"/>
          <w:noProof/>
          <w:szCs w:val="22"/>
          <w:lang w:val="en-ZA" w:eastAsia="en-ZA"/>
        </w:rPr>
      </w:pPr>
      <w:hyperlink r:id="rId54" w:anchor="_Toc514918684" w:history="1">
        <w:r w:rsidR="00E923C9" w:rsidRPr="00D50AF3">
          <w:rPr>
            <w:rStyle w:val="Hyperlink"/>
            <w:noProof/>
          </w:rPr>
          <w:t>Figure 5.3: Maximum discharge (left) cumulative discharge (middle) and time of maximum discharge (right) measured at the outlet point for a valley with flat slopes of 15 degrees</w:t>
        </w:r>
        <w:r w:rsidR="00E923C9">
          <w:rPr>
            <w:noProof/>
            <w:webHidden/>
          </w:rPr>
          <w:tab/>
        </w:r>
        <w:r w:rsidR="00E923C9">
          <w:rPr>
            <w:noProof/>
            <w:webHidden/>
          </w:rPr>
          <w:fldChar w:fldCharType="begin"/>
        </w:r>
        <w:r w:rsidR="00E923C9">
          <w:rPr>
            <w:noProof/>
            <w:webHidden/>
          </w:rPr>
          <w:instrText xml:space="preserve"> PAGEREF _Toc514918684 \h </w:instrText>
        </w:r>
        <w:r w:rsidR="00E923C9">
          <w:rPr>
            <w:noProof/>
            <w:webHidden/>
          </w:rPr>
        </w:r>
        <w:r w:rsidR="00E923C9">
          <w:rPr>
            <w:noProof/>
            <w:webHidden/>
          </w:rPr>
          <w:fldChar w:fldCharType="separate"/>
        </w:r>
        <w:r w:rsidR="00C474C7">
          <w:rPr>
            <w:noProof/>
            <w:webHidden/>
          </w:rPr>
          <w:t>5-2</w:t>
        </w:r>
        <w:r w:rsidR="00E923C9">
          <w:rPr>
            <w:noProof/>
            <w:webHidden/>
          </w:rPr>
          <w:fldChar w:fldCharType="end"/>
        </w:r>
      </w:hyperlink>
    </w:p>
    <w:p w14:paraId="74668F3F" w14:textId="0E294421" w:rsidR="00764C73" w:rsidRDefault="0093690F" w:rsidP="0093690F">
      <w:pPr>
        <w:pStyle w:val="TOC1"/>
        <w:sectPr w:rsidR="00764C73" w:rsidSect="0080335E">
          <w:headerReference w:type="default" r:id="rId55"/>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0" w:name="_Toc432386581"/>
      <w:bookmarkStart w:id="1" w:name="_Toc462919316"/>
      <w:bookmarkStart w:id="2" w:name="_Toc514913868"/>
      <w:r w:rsidRPr="00A11650">
        <w:lastRenderedPageBreak/>
        <w:t>INTRODUCTION</w:t>
      </w:r>
      <w:bookmarkEnd w:id="0"/>
      <w:bookmarkEnd w:id="1"/>
      <w:bookmarkEnd w:id="2"/>
    </w:p>
    <w:p w14:paraId="64D15584" w14:textId="77777777" w:rsidR="00467952" w:rsidRPr="002460C7" w:rsidRDefault="004C29BB" w:rsidP="00A11650">
      <w:pPr>
        <w:pStyle w:val="Heading2"/>
        <w:rPr>
          <w:lang w:val="en-GB"/>
        </w:rPr>
      </w:pPr>
      <w:bookmarkStart w:id="3" w:name="_Toc514913869"/>
      <w:r>
        <w:t>Problem statement</w:t>
      </w:r>
      <w:bookmarkEnd w:id="3"/>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4" w:name="_Toc514913870"/>
      <w:r w:rsidRPr="00764C73">
        <w:rPr>
          <w:lang w:val="en-GB"/>
        </w:rPr>
        <w:t>Hypothesis</w:t>
      </w:r>
      <w:bookmarkEnd w:id="4"/>
    </w:p>
    <w:p w14:paraId="168FEDA8" w14:textId="3FC40466" w:rsidR="00E75B53" w:rsidRDefault="00E423D5" w:rsidP="00764C73">
      <w:pPr>
        <w:pStyle w:val="41Textindent1"/>
      </w:pPr>
      <w:bookmarkStart w:id="5" w:name="_Toc432386584"/>
      <w:bookmarkStart w:id="6"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del w:id="7" w:author="Riana Willers" w:date="2018-05-24T21:05:00Z">
        <w:r w:rsidR="00BF7179" w:rsidDel="00063AE0">
          <w:delText>surface</w:delText>
        </w:r>
        <w:r w:rsidR="00E75B53" w:rsidDel="00063AE0">
          <w:delText xml:space="preserve"> </w:delText>
        </w:r>
      </w:del>
      <w:ins w:id="8" w:author="Riana Willers" w:date="2018-05-24T21:05:00Z">
        <w:r w:rsidR="00063AE0">
          <w:t xml:space="preserve">soil </w:t>
        </w:r>
      </w:ins>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9" w:name="_Toc514913871"/>
      <w:bookmarkEnd w:id="5"/>
      <w:bookmarkEnd w:id="6"/>
      <w:r>
        <w:rPr>
          <w:lang w:val="en-GB"/>
        </w:rPr>
        <w:t>Methodology</w:t>
      </w:r>
      <w:bookmarkEnd w:id="9"/>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ins w:id="10" w:author="Riana Willers" w:date="2018-05-24T21:07:00Z">
        <w:r w:rsidR="00E8633C">
          <w:rPr>
            <w:lang w:val="en-GB"/>
          </w:rPr>
          <w:t xml:space="preserve">can </w:t>
        </w:r>
      </w:ins>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ins w:id="11" w:author="Riana Willers" w:date="2018-05-24T21:07:00Z">
        <w:r w:rsidR="00E8633C">
          <w:rPr>
            <w:lang w:val="en-GB"/>
          </w:rPr>
          <w:t>,</w:t>
        </w:r>
      </w:ins>
      <w:r w:rsidR="001D04F0">
        <w:rPr>
          <w:lang w:val="en-GB"/>
        </w:rPr>
        <w:t xml:space="preserve"> as executed here</w:t>
      </w:r>
      <w:ins w:id="12" w:author="Riana Willers" w:date="2018-05-24T21:07:00Z">
        <w:r w:rsidR="00E8633C">
          <w:rPr>
            <w:lang w:val="en-GB"/>
          </w:rPr>
          <w:t>,</w:t>
        </w:r>
      </w:ins>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0E43C773"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r w:rsidR="004C4CE6">
        <w:rPr>
          <w:lang w:val="en-GB"/>
        </w:rPr>
        <w:t>e.g</w:t>
      </w:r>
      <w:proofErr w:type="spellEnd"/>
      <w:r w:rsidR="004C4CE6">
        <w:rPr>
          <w:lang w:val="en-GB"/>
        </w:rPr>
        <w:t>,. slop</w:t>
      </w:r>
      <w:r w:rsidR="001676BF">
        <w:rPr>
          <w:lang w:val="en-GB"/>
        </w:rPr>
        <w:t xml:space="preserve">e and hydraulic conductivity). </w:t>
      </w:r>
      <w:r w:rsidR="001676BF" w:rsidRPr="001676BF">
        <w:rPr>
          <w:lang w:val="en-GB"/>
        </w:rPr>
        <w:t xml:space="preserve">A </w:t>
      </w:r>
      <w:proofErr w:type="spellStart"/>
      <w:r w:rsidR="001676BF" w:rsidRPr="001676BF">
        <w:rPr>
          <w:lang w:val="en-GB"/>
        </w:rPr>
        <w:t>heatmap</w:t>
      </w:r>
      <w:proofErr w:type="spellEnd"/>
      <w:r w:rsidR="001676BF" w:rsidRPr="001676BF">
        <w:rPr>
          <w:lang w:val="en-GB"/>
        </w:rPr>
        <w:t xml:space="preserve"> is a graph where the magnitudes of values contained in a two-dimensional</w:t>
      </w:r>
      <w:ins w:id="13" w:author="Riana Willers" w:date="2018-05-24T21:58:00Z">
        <w:r w:rsidR="00523C8E">
          <w:rPr>
            <w:lang w:val="en-GB"/>
          </w:rPr>
          <w:t xml:space="preserve"> (2-D)</w:t>
        </w:r>
      </w:ins>
      <w:r w:rsidR="001676BF" w:rsidRPr="001676BF">
        <w:rPr>
          <w:lang w:val="en-GB"/>
        </w:rPr>
        <w:t xml:space="preserve"> matrix are represented by colours.</w:t>
      </w:r>
      <w:r w:rsidR="001676BF">
        <w:rPr>
          <w:lang w:val="en-GB"/>
        </w:rPr>
        <w:t xml:space="preserve"> </w:t>
      </w:r>
      <w:r w:rsidR="004C4CE6">
        <w:rPr>
          <w:lang w:val="en-GB"/>
        </w:rPr>
        <w:t xml:space="preserve">The </w:t>
      </w:r>
      <w:proofErr w:type="spellStart"/>
      <w:r w:rsidR="004C4CE6">
        <w:rPr>
          <w:lang w:val="en-GB"/>
        </w:rPr>
        <w:t>heatmaps</w:t>
      </w:r>
      <w:proofErr w:type="spellEnd"/>
      <w:r w:rsidR="004C4CE6">
        <w:rPr>
          <w:lang w:val="en-GB"/>
        </w:rPr>
        <w:t xml:space="preserve"> greatly simplify the analysis process, but there still remain </w:t>
      </w:r>
      <w:r w:rsidR="000125AA">
        <w:rPr>
          <w:lang w:val="en-GB"/>
        </w:rPr>
        <w:t xml:space="preserve">many combinations, and hence a large number of </w:t>
      </w:r>
      <w:proofErr w:type="spellStart"/>
      <w:r w:rsidR="000125AA">
        <w:rPr>
          <w:lang w:val="en-GB"/>
        </w:rPr>
        <w:t>heatmaps</w:t>
      </w:r>
      <w:proofErr w:type="spellEnd"/>
      <w:r w:rsidR="000125AA">
        <w:rPr>
          <w:lang w:val="en-GB"/>
        </w:rPr>
        <w:t xml:space="preserve">.  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14" w:name="_Toc514913872"/>
      <w:r>
        <w:rPr>
          <w:lang w:val="en-GB"/>
        </w:rPr>
        <w:t>Objectives</w:t>
      </w:r>
      <w:bookmarkEnd w:id="14"/>
    </w:p>
    <w:p w14:paraId="31AE5486" w14:textId="11169B2F" w:rsidR="00E75B53" w:rsidRDefault="00E75B53" w:rsidP="00E75B53">
      <w:pPr>
        <w:pStyle w:val="41Textindent1"/>
      </w:pPr>
      <w:bookmarkStart w:id="15" w:name="_Toc432386586"/>
      <w:bookmarkStart w:id="16"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7" w:name="_Toc514913873"/>
      <w:r w:rsidRPr="002460C7">
        <w:rPr>
          <w:lang w:val="en-GB"/>
        </w:rPr>
        <w:t>O</w:t>
      </w:r>
      <w:bookmarkEnd w:id="15"/>
      <w:r w:rsidR="00117823" w:rsidRPr="002460C7">
        <w:rPr>
          <w:lang w:val="en-GB"/>
        </w:rPr>
        <w:t>rganisation of the report</w:t>
      </w:r>
      <w:bookmarkEnd w:id="16"/>
      <w:bookmarkEnd w:id="17"/>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ins w:id="18" w:author="Riana Willers" w:date="2018-05-24T21:13:00Z">
        <w:r w:rsidR="00E8633C" w:rsidRPr="00E8633C">
          <w:rPr>
            <w:lang w:val="en-GB"/>
          </w:rPr>
          <w:t>Uniform Resource Locator</w:t>
        </w:r>
        <w:r w:rsidR="00E8633C">
          <w:rPr>
            <w:lang w:val="en-GB"/>
          </w:rPr>
          <w:t xml:space="preserve"> (</w:t>
        </w:r>
      </w:ins>
      <w:r>
        <w:rPr>
          <w:lang w:val="en-GB"/>
        </w:rPr>
        <w:t>URL</w:t>
      </w:r>
      <w:ins w:id="19" w:author="Riana Willers" w:date="2018-05-24T21:13:00Z">
        <w:r w:rsidR="00E8633C">
          <w:rPr>
            <w:lang w:val="en-GB"/>
          </w:rPr>
          <w:t>)</w:t>
        </w:r>
      </w:ins>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56"/>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20" w:name="_Toc514913874"/>
      <w:r>
        <w:rPr>
          <w:lang w:val="en-GB"/>
        </w:rPr>
        <w:lastRenderedPageBreak/>
        <w:t>LITERATURE REVIEW</w:t>
      </w:r>
      <w:bookmarkEnd w:id="20"/>
    </w:p>
    <w:p w14:paraId="32F94A33" w14:textId="26455631" w:rsidR="00467952" w:rsidRDefault="00467952" w:rsidP="00D71A90">
      <w:pPr>
        <w:pStyle w:val="Heading2"/>
        <w:rPr>
          <w:lang w:val="en-GB"/>
        </w:rPr>
      </w:pPr>
      <w:bookmarkStart w:id="21" w:name="_Toc432386588"/>
      <w:bookmarkStart w:id="22" w:name="_Toc462919323"/>
      <w:bookmarkStart w:id="23" w:name="_Toc514913875"/>
      <w:r w:rsidRPr="003D4AF3">
        <w:rPr>
          <w:lang w:val="en-GB"/>
        </w:rPr>
        <w:t>I</w:t>
      </w:r>
      <w:bookmarkEnd w:id="21"/>
      <w:r w:rsidR="00117823" w:rsidRPr="003D4AF3">
        <w:rPr>
          <w:lang w:val="en-GB"/>
        </w:rPr>
        <w:t>ntroduction</w:t>
      </w:r>
      <w:bookmarkEnd w:id="22"/>
      <w:bookmarkEnd w:id="23"/>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0F6D1E62" w:rsidR="00343323" w:rsidRDefault="001676BF" w:rsidP="00C52A47">
      <w:r>
        <w:rPr>
          <w:noProof/>
          <w:lang w:val="en-ZA" w:eastAsia="en-ZA"/>
        </w:rPr>
        <mc:AlternateContent>
          <mc:Choice Requires="wps">
            <w:drawing>
              <wp:anchor distT="0" distB="0" distL="114300" distR="114300" simplePos="0" relativeHeight="251689472" behindDoc="0" locked="0" layoutInCell="1" allowOverlap="1" wp14:anchorId="71170757" wp14:editId="3B1AE31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495A7350" w:rsidR="00063AE0" w:rsidRPr="009F117D" w:rsidRDefault="00063AE0" w:rsidP="001676BF">
                            <w:pPr>
                              <w:pStyle w:val="Caption"/>
                              <w:ind w:left="0"/>
                              <w:rPr>
                                <w:noProof/>
                                <w:lang w:val="en-GB"/>
                              </w:rPr>
                            </w:pPr>
                            <w:bookmarkStart w:id="24" w:name="_Ref514599548"/>
                            <w:bookmarkStart w:id="25" w:name="_Toc514918642"/>
                            <w:proofErr w:type="gramStart"/>
                            <w:r>
                              <w:t xml:space="preserve">Figure </w:t>
                            </w:r>
                            <w:fldSimple w:instr=" STYLEREF 1 \s ">
                              <w:r>
                                <w:rPr>
                                  <w:noProof/>
                                </w:rPr>
                                <w:t>2</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24"/>
                            <w:r>
                              <w:t xml:space="preserve">: </w:t>
                            </w:r>
                            <w:r w:rsidRPr="00BA639B">
                              <w:t xml:space="preserve">Traditional versus simulation based </w:t>
                            </w:r>
                            <w:del w:id="26" w:author="Riana Willers" w:date="2018-05-24T21:18:00Z">
                              <w:r w:rsidRPr="00BA639B" w:rsidDel="00BF7EB3">
                                <w:delText>experimental visual comparison</w:delText>
                              </w:r>
                            </w:del>
                            <w:bookmarkEnd w:id="25"/>
                            <w:ins w:id="27" w:author="Riana Willers" w:date="2018-05-24T21:18:00Z">
                              <w:r w:rsidR="00BF7EB3">
                                <w:t>development cycles</w:t>
                              </w:r>
                            </w:ins>
                            <w:ins w:id="28" w:author="Riana Willers" w:date="2018-05-24T21:20:00Z">
                              <w:r w:rsidR="00BF7EB3">
                                <w:t xml:space="preserve"> </w:t>
                              </w:r>
                              <w:r w:rsidR="00BF7EB3" w:rsidRPr="00343323">
                                <w:t>(CSIR, 2014)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495A7350" w:rsidR="00063AE0" w:rsidRPr="009F117D" w:rsidRDefault="00063AE0" w:rsidP="001676BF">
                      <w:pPr>
                        <w:pStyle w:val="Caption"/>
                        <w:ind w:left="0"/>
                        <w:rPr>
                          <w:noProof/>
                          <w:lang w:val="en-GB"/>
                        </w:rPr>
                      </w:pPr>
                      <w:bookmarkStart w:id="29" w:name="_Ref514599548"/>
                      <w:bookmarkStart w:id="30" w:name="_Toc514918642"/>
                      <w:proofErr w:type="gramStart"/>
                      <w:r>
                        <w:t xml:space="preserve">Figure </w:t>
                      </w:r>
                      <w:fldSimple w:instr=" STYLEREF 1 \s ">
                        <w:r>
                          <w:rPr>
                            <w:noProof/>
                          </w:rPr>
                          <w:t>2</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29"/>
                      <w:r>
                        <w:t xml:space="preserve">: </w:t>
                      </w:r>
                      <w:r w:rsidRPr="00BA639B">
                        <w:t xml:space="preserve">Traditional versus simulation based </w:t>
                      </w:r>
                      <w:del w:id="31" w:author="Riana Willers" w:date="2018-05-24T21:18:00Z">
                        <w:r w:rsidRPr="00BA639B" w:rsidDel="00BF7EB3">
                          <w:delText>experimental visual comparison</w:delText>
                        </w:r>
                      </w:del>
                      <w:bookmarkEnd w:id="30"/>
                      <w:ins w:id="32" w:author="Riana Willers" w:date="2018-05-24T21:18:00Z">
                        <w:r w:rsidR="00BF7EB3">
                          <w:t>development cycles</w:t>
                        </w:r>
                      </w:ins>
                      <w:ins w:id="33" w:author="Riana Willers" w:date="2018-05-24T21:20:00Z">
                        <w:r w:rsidR="00BF7EB3">
                          <w:t xml:space="preserve"> </w:t>
                        </w:r>
                        <w:r w:rsidR="00BF7EB3" w:rsidRPr="00343323">
                          <w:t>(CSIR, 2014)</w:t>
                        </w:r>
                      </w:ins>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66944" behindDoc="0" locked="0" layoutInCell="1" allowOverlap="1" wp14:anchorId="7477792A" wp14:editId="1187C2C7">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xmlns:w16se="http://schemas.microsoft.com/office/word/2015/wordml/symex" xmlns:w15="http://schemas.microsoft.com/office/word/2012/wordml" xmlns:cx="http://schemas.microsoft.com/office/drawing/2014/chartex">
            <w:pict>
              <v:group w14:anchorId="3F7B8ED4" id="Group 31" o:spid="_x0000_s1026" style="position:absolute;margin-left:56.1pt;margin-top:184.6pt;width:380.25pt;height:131.55pt;z-index:251675136"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59"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0"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C474C7">
        <w:t xml:space="preserve">Figure </w:t>
      </w:r>
      <w:r w:rsidR="00C474C7">
        <w:rPr>
          <w:noProof/>
        </w:rPr>
        <w:t>2</w:t>
      </w:r>
      <w:r w:rsidR="00C474C7">
        <w:t>.</w:t>
      </w:r>
      <w:r w:rsidR="00C474C7">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34" w:name="_Toc514913876"/>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34"/>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35200" behindDoc="1" locked="0" layoutInCell="1" allowOverlap="1" wp14:anchorId="72F4F316" wp14:editId="20480DB5">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5F9CD7AD" w:rsidR="00063AE0" w:rsidRPr="00CE670A" w:rsidRDefault="00063AE0" w:rsidP="00CE670A">
                            <w:pPr>
                              <w:ind w:left="0"/>
                              <w:jc w:val="center"/>
                              <w:rPr>
                                <w:b/>
                                <w:noProof/>
                              </w:rPr>
                            </w:pPr>
                            <w:bookmarkStart w:id="35" w:name="_Ref513363420"/>
                            <w:bookmarkStart w:id="36" w:name="_Toc514918643"/>
                            <w:bookmarkStart w:id="37" w:name="_Ref510014176"/>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2</w:t>
                            </w:r>
                            <w:r>
                              <w:rPr>
                                <w:b/>
                              </w:rPr>
                              <w:fldChar w:fldCharType="end"/>
                            </w:r>
                            <w:bookmarkEnd w:id="3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36"/>
                            <w:r w:rsidRPr="00CE670A">
                              <w:rPr>
                                <w:b/>
                              </w:rPr>
                              <w:fldChar w:fldCharType="end"/>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7" type="#_x0000_t202" style="position:absolute;left:0;text-align:left;margin-left:33.3pt;margin-top:262.9pt;width:426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5F9CD7AD" w:rsidR="00063AE0" w:rsidRPr="00CE670A" w:rsidRDefault="00063AE0" w:rsidP="00CE670A">
                      <w:pPr>
                        <w:ind w:left="0"/>
                        <w:jc w:val="center"/>
                        <w:rPr>
                          <w:b/>
                          <w:noProof/>
                        </w:rPr>
                      </w:pPr>
                      <w:bookmarkStart w:id="38" w:name="_Ref513363420"/>
                      <w:bookmarkStart w:id="39" w:name="_Toc514918643"/>
                      <w:bookmarkStart w:id="40" w:name="_Ref510014176"/>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2</w:t>
                      </w:r>
                      <w:r>
                        <w:rPr>
                          <w:b/>
                        </w:rPr>
                        <w:fldChar w:fldCharType="end"/>
                      </w:r>
                      <w:bookmarkEnd w:id="38"/>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39"/>
                      <w:r w:rsidRPr="00CE670A">
                        <w:rPr>
                          <w:b/>
                        </w:rPr>
                        <w:fldChar w:fldCharType="end"/>
                      </w:r>
                      <w:bookmarkEnd w:id="40"/>
                    </w:p>
                  </w:txbxContent>
                </v:textbox>
                <w10:wrap type="tight"/>
              </v:shape>
            </w:pict>
          </mc:Fallback>
        </mc:AlternateContent>
      </w:r>
      <w:r w:rsidRPr="00C12728">
        <w:rPr>
          <w:noProof/>
          <w:szCs w:val="22"/>
          <w:lang w:val="en-ZA" w:eastAsia="en-ZA"/>
        </w:rPr>
        <w:drawing>
          <wp:anchor distT="0" distB="0" distL="114300" distR="114300" simplePos="0" relativeHeight="251649536" behindDoc="1" locked="0" layoutInCell="1" allowOverlap="1" wp14:anchorId="06170AD6" wp14:editId="0742A230">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6BE6690B"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C474C7" w:rsidRPr="00C474C7">
        <w:t xml:space="preserve">Figure </w:t>
      </w:r>
      <w:r w:rsidR="00C474C7" w:rsidRPr="00C474C7">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41" w:name="_Toc514913877"/>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41"/>
    </w:p>
    <w:p w14:paraId="7E6848B5" w14:textId="7F94FA1D" w:rsidR="00C82870" w:rsidRDefault="00C82870" w:rsidP="007D36A2">
      <w:pPr>
        <w:pStyle w:val="Heading3"/>
        <w:tabs>
          <w:tab w:val="clear" w:pos="1288"/>
          <w:tab w:val="num" w:pos="993"/>
        </w:tabs>
        <w:ind w:left="709" w:hanging="708"/>
      </w:pPr>
      <w:bookmarkStart w:id="42" w:name="_Toc514913878"/>
      <w:r>
        <w:t>Vegetation as coverage</w:t>
      </w:r>
      <w:bookmarkEnd w:id="42"/>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w:t>
      </w:r>
      <w:proofErr w:type="spellStart"/>
      <w:r>
        <w:rPr>
          <w:lang w:val="en-ZA"/>
        </w:rPr>
        <w:t>raingardens</w:t>
      </w:r>
      <w:proofErr w:type="spellEnd"/>
      <w:r>
        <w:rPr>
          <w:lang w:val="en-ZA"/>
        </w:rPr>
        <w:t xml:space="preserve">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w:t>
      </w:r>
      <w:proofErr w:type="spellStart"/>
      <w:r w:rsidR="002D257D">
        <w:rPr>
          <w:lang w:val="en-ZA"/>
        </w:rPr>
        <w:t>raingarden</w:t>
      </w:r>
      <w:proofErr w:type="spellEnd"/>
      <w:r w:rsidR="002D257D">
        <w:rPr>
          <w:lang w:val="en-ZA"/>
        </w:rPr>
        <w:t xml:space="preserve"> reduced both the volume and frequency of runoff by more than 90%. Thus, it is possible to produce an adequate amount of vegetables in a </w:t>
      </w:r>
      <w:proofErr w:type="spellStart"/>
      <w:r w:rsidR="002D257D">
        <w:rPr>
          <w:lang w:val="en-ZA"/>
        </w:rPr>
        <w:t>raingarden</w:t>
      </w:r>
      <w:proofErr w:type="spellEnd"/>
      <w:r w:rsidR="002D257D">
        <w:rPr>
          <w:lang w:val="en-ZA"/>
        </w:rPr>
        <w:t xml:space="preserve">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25A80BF8" w:rsidR="00133019" w:rsidRDefault="001676BF" w:rsidP="001676BF">
      <w:pPr>
        <w:rPr>
          <w:lang w:val="en-ZA"/>
        </w:rPr>
      </w:pPr>
      <w:r>
        <w:rPr>
          <w:noProof/>
          <w:lang w:val="en-ZA" w:eastAsia="en-ZA"/>
        </w:rPr>
        <w:lastRenderedPageBreak/>
        <w:drawing>
          <wp:anchor distT="0" distB="0" distL="114300" distR="114300" simplePos="0" relativeHeight="251624960" behindDoc="1" locked="0" layoutInCell="1" allowOverlap="1" wp14:anchorId="7DCE8D17" wp14:editId="2254BF37">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C474C7" w:rsidRPr="00C474C7">
        <w:t xml:space="preserve">Figure </w:t>
      </w:r>
      <w:r w:rsidR="00C474C7" w:rsidRPr="00C474C7">
        <w:rPr>
          <w:noProof/>
        </w:rPr>
        <w:t>2.3</w:t>
      </w:r>
      <w:r w:rsidRPr="001676BF">
        <w:rPr>
          <w:lang w:val="en-ZA"/>
        </w:rPr>
        <w:fldChar w:fldCharType="end"/>
      </w:r>
      <w:r w:rsidRPr="001676BF">
        <w:rPr>
          <w:lang w:val="en-ZA"/>
        </w:rPr>
        <w:t xml:space="preserve"> demonstrates the flow in the unlined (infiltration-type) </w:t>
      </w:r>
      <w:proofErr w:type="spellStart"/>
      <w:r w:rsidRPr="001676BF">
        <w:rPr>
          <w:lang w:val="en-ZA"/>
        </w:rPr>
        <w:t>raingarden</w:t>
      </w:r>
      <w:proofErr w:type="spellEnd"/>
      <w:r w:rsidRPr="001676BF">
        <w:rPr>
          <w:lang w:val="en-ZA"/>
        </w:rPr>
        <w:t xml:space="preserve">. The light arrows represent the upward seepage of the storm water introduced into the </w:t>
      </w:r>
      <w:proofErr w:type="spellStart"/>
      <w:r w:rsidRPr="001676BF">
        <w:rPr>
          <w:lang w:val="en-ZA"/>
        </w:rPr>
        <w:t>raingarden</w:t>
      </w:r>
      <w:proofErr w:type="spellEnd"/>
      <w:r w:rsidRPr="001676BF">
        <w:rPr>
          <w:lang w:val="en-ZA"/>
        </w:rPr>
        <w:t xml:space="preserve">,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25984" behindDoc="1" locked="0" layoutInCell="1" allowOverlap="1" wp14:anchorId="55833005" wp14:editId="2838682A">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699036D9" w:rsidR="00063AE0" w:rsidRPr="00CE670A" w:rsidRDefault="00063AE0" w:rsidP="00CE670A">
                            <w:pPr>
                              <w:ind w:left="0"/>
                              <w:jc w:val="center"/>
                              <w:rPr>
                                <w:b/>
                                <w:noProof/>
                              </w:rPr>
                            </w:pPr>
                            <w:bookmarkStart w:id="43" w:name="_Ref510014261"/>
                            <w:bookmarkStart w:id="44" w:name="_Toc514918644"/>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3</w:t>
                            </w:r>
                            <w:r>
                              <w:rPr>
                                <w:b/>
                              </w:rPr>
                              <w:fldChar w:fldCharType="end"/>
                            </w:r>
                            <w:bookmarkEnd w:id="43"/>
                            <w:r w:rsidRPr="00CE670A">
                              <w:rPr>
                                <w:b/>
                              </w:rPr>
                              <w:t xml:space="preserve">: Visual representation of the unlined vegetable </w:t>
                            </w:r>
                            <w:proofErr w:type="spellStart"/>
                            <w:r w:rsidRPr="00CE670A">
                              <w:rPr>
                                <w:b/>
                              </w:rPr>
                              <w:t>raingarden</w:t>
                            </w:r>
                            <w:proofErr w:type="spellEnd"/>
                            <w:r w:rsidRPr="00CE670A">
                              <w:rPr>
                                <w:b/>
                              </w:rPr>
                              <w:t xml:space="preserve">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44"/>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44.1pt;margin-top:308.35pt;width:41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699036D9" w:rsidR="00063AE0" w:rsidRPr="00CE670A" w:rsidRDefault="00063AE0" w:rsidP="00CE670A">
                      <w:pPr>
                        <w:ind w:left="0"/>
                        <w:jc w:val="center"/>
                        <w:rPr>
                          <w:b/>
                          <w:noProof/>
                        </w:rPr>
                      </w:pPr>
                      <w:bookmarkStart w:id="45" w:name="_Ref510014261"/>
                      <w:bookmarkStart w:id="46" w:name="_Toc514918644"/>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3</w:t>
                      </w:r>
                      <w:r>
                        <w:rPr>
                          <w:b/>
                        </w:rPr>
                        <w:fldChar w:fldCharType="end"/>
                      </w:r>
                      <w:bookmarkEnd w:id="45"/>
                      <w:r w:rsidRPr="00CE670A">
                        <w:rPr>
                          <w:b/>
                        </w:rPr>
                        <w:t xml:space="preserve">: Visual representation of the unlined vegetable </w:t>
                      </w:r>
                      <w:proofErr w:type="spellStart"/>
                      <w:r w:rsidRPr="00CE670A">
                        <w:rPr>
                          <w:b/>
                        </w:rPr>
                        <w:t>raingarden</w:t>
                      </w:r>
                      <w:proofErr w:type="spellEnd"/>
                      <w:r w:rsidRPr="00CE670A">
                        <w:rPr>
                          <w:b/>
                        </w:rPr>
                        <w:t xml:space="preserve">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46"/>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47" w:name="_Toc514913879"/>
      <w:r>
        <w:t>Development as coverage</w:t>
      </w:r>
      <w:bookmarkEnd w:id="47"/>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6B1AD363" w:rsidR="00A045C5" w:rsidRDefault="00CD2490" w:rsidP="001676BF">
      <w:r>
        <w:rPr>
          <w:noProof/>
          <w:lang w:val="en-ZA" w:eastAsia="en-ZA"/>
        </w:rPr>
        <w:lastRenderedPageBreak/>
        <w:drawing>
          <wp:anchor distT="0" distB="0" distL="114300" distR="114300" simplePos="0" relativeHeight="251627008" behindDoc="1" locked="0" layoutInCell="1" allowOverlap="1" wp14:anchorId="74A59997" wp14:editId="1700DC2A">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9056" behindDoc="1" locked="0" layoutInCell="1" allowOverlap="1" wp14:anchorId="01416890" wp14:editId="170B06FC">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0B84735C" w:rsidR="00063AE0" w:rsidRPr="00CE670A" w:rsidRDefault="00063AE0" w:rsidP="00CE670A">
                            <w:pPr>
                              <w:ind w:left="0"/>
                              <w:jc w:val="center"/>
                              <w:rPr>
                                <w:b/>
                                <w:noProof/>
                              </w:rPr>
                            </w:pPr>
                            <w:bookmarkStart w:id="48" w:name="_Ref510014294"/>
                            <w:bookmarkStart w:id="49" w:name="_Toc514918645"/>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4</w:t>
                            </w:r>
                            <w:r>
                              <w:rPr>
                                <w:b/>
                              </w:rPr>
                              <w:fldChar w:fldCharType="end"/>
                            </w:r>
                            <w:bookmarkEnd w:id="48"/>
                            <w:r w:rsidRPr="00CE670A">
                              <w:rPr>
                                <w:b/>
                              </w:rPr>
                              <w:t xml:space="preserve">: </w:t>
                            </w:r>
                            <w:ins w:id="50" w:author="Riana Willers" w:date="2018-05-24T21:32:00Z">
                              <w:r w:rsidR="00464EFD">
                                <w:rPr>
                                  <w:b/>
                                </w:rPr>
                                <w:t>Annual averaged h</w:t>
                              </w:r>
                            </w:ins>
                            <w:del w:id="51" w:author="Riana Willers" w:date="2018-05-24T21:32:00Z">
                              <w:r w:rsidRPr="00CE670A" w:rsidDel="00464EFD">
                                <w:rPr>
                                  <w:b/>
                                </w:rPr>
                                <w:delText>H</w:delText>
                              </w:r>
                            </w:del>
                            <w:r w:rsidRPr="00CE670A">
                              <w:rPr>
                                <w:b/>
                              </w:rPr>
                              <w:t xml:space="preserve">ydrographs from both urban (left) and </w:t>
                            </w:r>
                            <w:proofErr w:type="spellStart"/>
                            <w:r w:rsidRPr="00CE670A">
                              <w:rPr>
                                <w:b/>
                              </w:rPr>
                              <w:t>peri</w:t>
                            </w:r>
                            <w:proofErr w:type="spellEnd"/>
                            <w:r w:rsidRPr="00CE670A">
                              <w:rPr>
                                <w:b/>
                              </w:rPr>
                              <w:t xml:space="preserve">-urban (right) developments </w:t>
                            </w:r>
                            <w:ins w:id="52" w:author="Riana Willers" w:date="2018-05-24T21:32:00Z">
                              <w:r w:rsidR="00464EFD">
                                <w:rPr>
                                  <w:b/>
                                </w:rPr>
                                <w:t>for several years</w:t>
                              </w:r>
                            </w:ins>
                            <w:del w:id="53" w:author="Riana Willers" w:date="2018-05-24T21:32:00Z">
                              <w:r w:rsidRPr="00CE670A" w:rsidDel="00464EFD">
                                <w:rPr>
                                  <w:b/>
                                </w:rPr>
                                <w:delText xml:space="preserve">over the year </w:delText>
                              </w:r>
                            </w:del>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4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 o:spid="_x0000_s1029" type="#_x0000_t202" style="position:absolute;margin-left:35.85pt;margin-top:173.5pt;width:414.75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0B84735C" w:rsidR="00063AE0" w:rsidRPr="00CE670A" w:rsidRDefault="00063AE0" w:rsidP="00CE670A">
                      <w:pPr>
                        <w:ind w:left="0"/>
                        <w:jc w:val="center"/>
                        <w:rPr>
                          <w:b/>
                          <w:noProof/>
                        </w:rPr>
                      </w:pPr>
                      <w:bookmarkStart w:id="54" w:name="_Ref510014294"/>
                      <w:bookmarkStart w:id="55" w:name="_Toc514918645"/>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4</w:t>
                      </w:r>
                      <w:r>
                        <w:rPr>
                          <w:b/>
                        </w:rPr>
                        <w:fldChar w:fldCharType="end"/>
                      </w:r>
                      <w:bookmarkEnd w:id="54"/>
                      <w:r w:rsidRPr="00CE670A">
                        <w:rPr>
                          <w:b/>
                        </w:rPr>
                        <w:t xml:space="preserve">: </w:t>
                      </w:r>
                      <w:ins w:id="56" w:author="Riana Willers" w:date="2018-05-24T21:32:00Z">
                        <w:r w:rsidR="00464EFD">
                          <w:rPr>
                            <w:b/>
                          </w:rPr>
                          <w:t>Annual averaged h</w:t>
                        </w:r>
                      </w:ins>
                      <w:del w:id="57" w:author="Riana Willers" w:date="2018-05-24T21:32:00Z">
                        <w:r w:rsidRPr="00CE670A" w:rsidDel="00464EFD">
                          <w:rPr>
                            <w:b/>
                          </w:rPr>
                          <w:delText>H</w:delText>
                        </w:r>
                      </w:del>
                      <w:r w:rsidRPr="00CE670A">
                        <w:rPr>
                          <w:b/>
                        </w:rPr>
                        <w:t xml:space="preserve">ydrographs from both urban (left) and </w:t>
                      </w:r>
                      <w:proofErr w:type="spellStart"/>
                      <w:r w:rsidRPr="00CE670A">
                        <w:rPr>
                          <w:b/>
                        </w:rPr>
                        <w:t>peri</w:t>
                      </w:r>
                      <w:proofErr w:type="spellEnd"/>
                      <w:r w:rsidRPr="00CE670A">
                        <w:rPr>
                          <w:b/>
                        </w:rPr>
                        <w:t xml:space="preserve">-urban (right) developments </w:t>
                      </w:r>
                      <w:ins w:id="58" w:author="Riana Willers" w:date="2018-05-24T21:32:00Z">
                        <w:r w:rsidR="00464EFD">
                          <w:rPr>
                            <w:b/>
                          </w:rPr>
                          <w:t>for several years</w:t>
                        </w:r>
                      </w:ins>
                      <w:del w:id="59" w:author="Riana Willers" w:date="2018-05-24T21:32:00Z">
                        <w:r w:rsidRPr="00CE670A" w:rsidDel="00464EFD">
                          <w:rPr>
                            <w:b/>
                          </w:rPr>
                          <w:delText xml:space="preserve">over the year </w:delText>
                        </w:r>
                      </w:del>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55"/>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60" w:name="_Toc514913880"/>
      <w:r w:rsidRPr="008A397B">
        <w:rPr>
          <w:lang w:val="en-GB"/>
        </w:rPr>
        <w:t>The impact of infiltration on runoff</w:t>
      </w:r>
      <w:bookmarkEnd w:id="60"/>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ins w:id="61" w:author="Riana Willers" w:date="2018-05-24T21:43:00Z">
        <w:r w:rsidR="00161A38">
          <w:t xml:space="preserve"> </w:t>
        </w:r>
      </w:ins>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31268DC1"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23936" behindDoc="1" locked="0" layoutInCell="1" allowOverlap="1" wp14:anchorId="70BAD892" wp14:editId="1D17AF37">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0282060D" w:rsidR="00063AE0" w:rsidRPr="00CE670A" w:rsidRDefault="00063AE0" w:rsidP="00CE670A">
                            <w:pPr>
                              <w:ind w:left="0"/>
                              <w:jc w:val="center"/>
                              <w:rPr>
                                <w:b/>
                                <w:noProof/>
                              </w:rPr>
                            </w:pPr>
                            <w:bookmarkStart w:id="62" w:name="_Ref510014321"/>
                            <w:bookmarkStart w:id="63" w:name="_Toc514918646"/>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5</w:t>
                            </w:r>
                            <w:r>
                              <w:rPr>
                                <w:b/>
                              </w:rPr>
                              <w:fldChar w:fldCharType="end"/>
                            </w:r>
                            <w:bookmarkEnd w:id="6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63"/>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0" type="#_x0000_t202" style="position:absolute;left:0;text-align:left;margin-left:39.3pt;margin-top:308.7pt;width:411.7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0282060D" w:rsidR="00063AE0" w:rsidRPr="00CE670A" w:rsidRDefault="00063AE0" w:rsidP="00CE670A">
                      <w:pPr>
                        <w:ind w:left="0"/>
                        <w:jc w:val="center"/>
                        <w:rPr>
                          <w:b/>
                          <w:noProof/>
                        </w:rPr>
                      </w:pPr>
                      <w:bookmarkStart w:id="64" w:name="_Ref510014321"/>
                      <w:bookmarkStart w:id="65" w:name="_Toc514918646"/>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5</w:t>
                      </w:r>
                      <w:r>
                        <w:rPr>
                          <w:b/>
                        </w:rPr>
                        <w:fldChar w:fldCharType="end"/>
                      </w:r>
                      <w:bookmarkEnd w:id="64"/>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65"/>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20864" behindDoc="1" locked="0" layoutInCell="1" allowOverlap="1" wp14:anchorId="011FED17" wp14:editId="30A99744">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C474C7" w:rsidRPr="00C474C7">
        <w:rPr>
          <w:szCs w:val="22"/>
        </w:rPr>
        <w:t xml:space="preserve">Figure </w:t>
      </w:r>
      <w:r w:rsidR="00C474C7" w:rsidRPr="00C474C7">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66" w:name="_Toc514913881"/>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66"/>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470097ED" w:rsidR="00B3687C" w:rsidRDefault="00C15BDC" w:rsidP="00B3687C">
      <w:r>
        <w:rPr>
          <w:noProof/>
          <w:lang w:val="en-ZA" w:eastAsia="en-ZA"/>
        </w:rPr>
        <mc:AlternateContent>
          <mc:Choice Requires="wps">
            <w:drawing>
              <wp:anchor distT="0" distB="0" distL="114300" distR="114300" simplePos="0" relativeHeight="251613696" behindDoc="1" locked="0" layoutInCell="1" allowOverlap="1" wp14:anchorId="209CE7FC" wp14:editId="751CCDB6">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5F31B13" w:rsidR="00063AE0" w:rsidRPr="00CE670A" w:rsidRDefault="00063AE0" w:rsidP="00CE670A">
                            <w:pPr>
                              <w:ind w:left="0"/>
                              <w:jc w:val="center"/>
                              <w:rPr>
                                <w:b/>
                                <w:noProof/>
                              </w:rPr>
                            </w:pPr>
                            <w:bookmarkStart w:id="67" w:name="_Ref510014351"/>
                            <w:bookmarkStart w:id="68" w:name="_Toc514918647"/>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6</w:t>
                            </w:r>
                            <w:r>
                              <w:rPr>
                                <w:b/>
                              </w:rPr>
                              <w:fldChar w:fldCharType="end"/>
                            </w:r>
                            <w:bookmarkEnd w:id="67"/>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60.8pt;margin-top:342.45pt;width:349.5pt;height:18.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5F31B13" w:rsidR="00063AE0" w:rsidRPr="00CE670A" w:rsidRDefault="00063AE0" w:rsidP="00CE670A">
                      <w:pPr>
                        <w:ind w:left="0"/>
                        <w:jc w:val="center"/>
                        <w:rPr>
                          <w:b/>
                          <w:noProof/>
                        </w:rPr>
                      </w:pPr>
                      <w:bookmarkStart w:id="69" w:name="_Ref510014351"/>
                      <w:bookmarkStart w:id="70" w:name="_Toc514918647"/>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6</w:t>
                      </w:r>
                      <w:r>
                        <w:rPr>
                          <w:b/>
                        </w:rPr>
                        <w:fldChar w:fldCharType="end"/>
                      </w:r>
                      <w:bookmarkEnd w:id="69"/>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8816" behindDoc="0" locked="0" layoutInCell="1" allowOverlap="1" wp14:anchorId="462B18C9" wp14:editId="6D0CC04B">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71" w:name="_Toc514913882"/>
      <w:r>
        <w:lastRenderedPageBreak/>
        <w:t xml:space="preserve">The </w:t>
      </w:r>
      <w:r w:rsidR="006E24E7">
        <w:t>g</w:t>
      </w:r>
      <w:r>
        <w:t>rid</w:t>
      </w:r>
      <w:bookmarkEnd w:id="71"/>
    </w:p>
    <w:p w14:paraId="6B208882" w14:textId="5978502A" w:rsidR="004270CF" w:rsidRDefault="00C15BDC" w:rsidP="00E03D9B">
      <w:r>
        <w:rPr>
          <w:noProof/>
          <w:lang w:val="en-ZA" w:eastAsia="en-ZA"/>
        </w:rPr>
        <mc:AlternateContent>
          <mc:Choice Requires="wps">
            <w:drawing>
              <wp:anchor distT="0" distB="0" distL="114300" distR="114300" simplePos="0" relativeHeight="251610624" behindDoc="1" locked="0" layoutInCell="1" allowOverlap="1" wp14:anchorId="19CFE0AD" wp14:editId="1D39DCC8">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6A477231" w:rsidR="00063AE0" w:rsidRPr="00CE670A" w:rsidRDefault="00063AE0" w:rsidP="00CE670A">
                            <w:pPr>
                              <w:ind w:left="0"/>
                              <w:jc w:val="center"/>
                              <w:rPr>
                                <w:b/>
                                <w:noProof/>
                              </w:rPr>
                            </w:pPr>
                            <w:bookmarkStart w:id="72" w:name="_Ref510014371"/>
                            <w:bookmarkStart w:id="73" w:name="_Toc514918648"/>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7</w:t>
                            </w:r>
                            <w:r>
                              <w:rPr>
                                <w:b/>
                              </w:rPr>
                              <w:fldChar w:fldCharType="end"/>
                            </w:r>
                            <w:bookmarkEnd w:id="72"/>
                            <w:r w:rsidRPr="00CE670A">
                              <w:rPr>
                                <w:b/>
                              </w:rPr>
                              <w:t xml:space="preserve">: Representation of </w:t>
                            </w:r>
                            <w:ins w:id="74" w:author="Riana Willers" w:date="2018-05-24T21:46:00Z">
                              <w:r w:rsidR="00161A38">
                                <w:rPr>
                                  <w:b/>
                                </w:rPr>
                                <w:t>the g</w:t>
                              </w:r>
                            </w:ins>
                            <w:del w:id="75" w:author="Riana Willers" w:date="2018-05-24T21:46:00Z">
                              <w:r w:rsidRPr="00CE670A" w:rsidDel="00161A38">
                                <w:rPr>
                                  <w:b/>
                                </w:rPr>
                                <w:delText>G</w:delText>
                              </w:r>
                            </w:del>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32" type="#_x0000_t202" style="position:absolute;left:0;text-align:left;margin-left:40.65pt;margin-top:350.95pt;width:414.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6A477231" w:rsidR="00063AE0" w:rsidRPr="00CE670A" w:rsidRDefault="00063AE0" w:rsidP="00CE670A">
                      <w:pPr>
                        <w:ind w:left="0"/>
                        <w:jc w:val="center"/>
                        <w:rPr>
                          <w:b/>
                          <w:noProof/>
                        </w:rPr>
                      </w:pPr>
                      <w:bookmarkStart w:id="76" w:name="_Ref510014371"/>
                      <w:bookmarkStart w:id="77" w:name="_Toc514918648"/>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7</w:t>
                      </w:r>
                      <w:r>
                        <w:rPr>
                          <w:b/>
                        </w:rPr>
                        <w:fldChar w:fldCharType="end"/>
                      </w:r>
                      <w:bookmarkEnd w:id="76"/>
                      <w:r w:rsidRPr="00CE670A">
                        <w:rPr>
                          <w:b/>
                        </w:rPr>
                        <w:t xml:space="preserve">: Representation of </w:t>
                      </w:r>
                      <w:ins w:id="78" w:author="Riana Willers" w:date="2018-05-24T21:46:00Z">
                        <w:r w:rsidR="00161A38">
                          <w:rPr>
                            <w:b/>
                          </w:rPr>
                          <w:t>the g</w:t>
                        </w:r>
                      </w:ins>
                      <w:del w:id="79" w:author="Riana Willers" w:date="2018-05-24T21:46:00Z">
                        <w:r w:rsidRPr="00CE670A" w:rsidDel="00161A38">
                          <w:rPr>
                            <w:b/>
                          </w:rPr>
                          <w:delText>G</w:delText>
                        </w:r>
                      </w:del>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77"/>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a </w:t>
      </w:r>
      <w:del w:id="80" w:author="Riana Willers" w:date="2018-05-24T21:59:00Z">
        <w:r w:rsidR="002D56EB" w:rsidDel="00523C8E">
          <w:delText>two-dimensional</w:delText>
        </w:r>
      </w:del>
      <w:ins w:id="81" w:author="Riana Willers" w:date="2018-05-24T21:59:00Z">
        <w:r w:rsidR="00523C8E">
          <w:t>2-D</w:t>
        </w:r>
      </w:ins>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12672" behindDoc="1" locked="0" layoutInCell="1" allowOverlap="1" wp14:anchorId="734CF931" wp14:editId="4FD7AEE9">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66">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r w:rsidRPr="00E03D9B">
        <w:rPr>
          <w:lang w:val="en-ZA" w:eastAsia="en-ZA"/>
        </w:rPr>
        <w:t>x,y</w:t>
      </w:r>
      <w:proofErr w:type="spell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82" w:name="_Toc514913883"/>
      <w:r>
        <w:t xml:space="preserve">The </w:t>
      </w:r>
      <w:r w:rsidR="00FA553E">
        <w:t>g</w:t>
      </w:r>
      <w:r>
        <w:t>rid b</w:t>
      </w:r>
      <w:r w:rsidR="00C870F0">
        <w:t>oundary conditions</w:t>
      </w:r>
      <w:bookmarkEnd w:id="82"/>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19F8417C" w:rsidR="00642D2A" w:rsidRPr="00642D2A" w:rsidRDefault="00B64C6A" w:rsidP="00642D2A">
      <w:r>
        <w:rPr>
          <w:noProof/>
          <w:lang w:val="en-ZA" w:eastAsia="en-ZA"/>
        </w:rPr>
        <w:lastRenderedPageBreak/>
        <mc:AlternateContent>
          <mc:Choice Requires="wps">
            <w:drawing>
              <wp:anchor distT="0" distB="0" distL="114300" distR="114300" simplePos="0" relativeHeight="251634176" behindDoc="1" locked="0" layoutInCell="1" allowOverlap="1" wp14:anchorId="518FCB84" wp14:editId="205DFAB6">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182D191A" w:rsidR="00063AE0" w:rsidRPr="00CE670A" w:rsidRDefault="00063AE0" w:rsidP="00CE670A">
                            <w:pPr>
                              <w:ind w:left="0"/>
                              <w:jc w:val="center"/>
                              <w:rPr>
                                <w:b/>
                                <w:noProof/>
                              </w:rPr>
                            </w:pPr>
                            <w:bookmarkStart w:id="83" w:name="_Ref510014405"/>
                            <w:bookmarkStart w:id="84" w:name="_Toc514918649"/>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8</w:t>
                            </w:r>
                            <w:r>
                              <w:rPr>
                                <w:b/>
                              </w:rPr>
                              <w:fldChar w:fldCharType="end"/>
                            </w:r>
                            <w:bookmarkEnd w:id="83"/>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3" type="#_x0000_t202" style="position:absolute;left:0;text-align:left;margin-left:35.85pt;margin-top:367.1pt;width:40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182D191A" w:rsidR="00063AE0" w:rsidRPr="00CE670A" w:rsidRDefault="00063AE0" w:rsidP="00CE670A">
                      <w:pPr>
                        <w:ind w:left="0"/>
                        <w:jc w:val="center"/>
                        <w:rPr>
                          <w:b/>
                          <w:noProof/>
                        </w:rPr>
                      </w:pPr>
                      <w:bookmarkStart w:id="85" w:name="_Ref510014405"/>
                      <w:bookmarkStart w:id="86" w:name="_Toc514918649"/>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8</w:t>
                      </w:r>
                      <w:r>
                        <w:rPr>
                          <w:b/>
                        </w:rPr>
                        <w:fldChar w:fldCharType="end"/>
                      </w:r>
                      <w:bookmarkEnd w:id="85"/>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86"/>
                    </w:p>
                  </w:txbxContent>
                </v:textbox>
                <w10:wrap type="tight"/>
              </v:shape>
            </w:pict>
          </mc:Fallback>
        </mc:AlternateContent>
      </w:r>
      <w:r w:rsidR="00A542D7">
        <w:rPr>
          <w:noProof/>
          <w:lang w:val="en-ZA" w:eastAsia="en-ZA"/>
        </w:rPr>
        <w:drawing>
          <wp:anchor distT="0" distB="0" distL="114300" distR="114300" simplePos="0" relativeHeight="251632128" behindDoc="1" locked="0" layoutInCell="1" allowOverlap="1" wp14:anchorId="7DAF121A" wp14:editId="5067D854">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87" w:name="_Toc514913884"/>
      <w:r>
        <w:t>Components</w:t>
      </w:r>
      <w:bookmarkEnd w:id="87"/>
    </w:p>
    <w:p w14:paraId="1EEB5BBC" w14:textId="55108623" w:rsidR="00C870F0" w:rsidRDefault="00AA52C6" w:rsidP="00C870F0">
      <w:proofErr w:type="spellStart"/>
      <w:r>
        <w:t>Landlab</w:t>
      </w:r>
      <w:proofErr w:type="spellEnd"/>
      <w:r>
        <w:t xml:space="preserve"> offers an ever-growing library of </w:t>
      </w:r>
      <w:r w:rsidR="002D56EB">
        <w:t xml:space="preserve">process simulators. Components </w:t>
      </w:r>
      <w:r>
        <w:t xml:space="preserve">aim to describe individual or closely associated suites of surface processes. The components are designed to be </w:t>
      </w:r>
      <w:del w:id="88" w:author="Riana Willers" w:date="2018-05-24T22:00:00Z">
        <w:r w:rsidDel="00703B62">
          <w:delText>“</w:delText>
        </w:r>
      </w:del>
      <w:r>
        <w:t>plug-and-play</w:t>
      </w:r>
      <w:del w:id="89" w:author="Riana Willers" w:date="2018-05-24T22:00:00Z">
        <w:r w:rsidDel="00703B62">
          <w:delText>”</w:delText>
        </w:r>
      </w:del>
      <w:r>
        <w:t xml:space="preserve">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proofErr w:type="spellStart"/>
      <w:r w:rsidR="00BE6CBE">
        <w:t>margauxmouchene</w:t>
      </w:r>
      <w:proofErr w:type="spellEnd"/>
      <w:r w:rsidR="00BE6CBE">
        <w:t xml:space="preserve"> 2018</w:t>
      </w:r>
      <w:r w:rsidR="00C1473A">
        <w:t>)</w:t>
      </w:r>
      <w:r w:rsidR="00C15BDC">
        <w:t>.</w:t>
      </w:r>
    </w:p>
    <w:p w14:paraId="15A42697" w14:textId="7EC53E1F" w:rsidR="00B85105" w:rsidRDefault="00C870F0" w:rsidP="00B773DA">
      <w:r w:rsidRPr="00B773DA">
        <w:rPr>
          <w:b/>
        </w:rPr>
        <w:t xml:space="preserve">Overland </w:t>
      </w:r>
      <w:ins w:id="90" w:author="Riana Willers" w:date="2018-05-24T22:01:00Z">
        <w:r w:rsidR="00703B62">
          <w:rPr>
            <w:b/>
          </w:rPr>
          <w:t>f</w:t>
        </w:r>
      </w:ins>
      <w:del w:id="91" w:author="Riana Willers" w:date="2018-05-24T22:01:00Z">
        <w:r w:rsidRPr="00B773DA" w:rsidDel="00703B62">
          <w:rPr>
            <w:b/>
          </w:rPr>
          <w:delText>F</w:delText>
        </w:r>
      </w:del>
      <w:r w:rsidRPr="00B773DA">
        <w:rPr>
          <w:b/>
        </w:rPr>
        <w:t>low component</w:t>
      </w:r>
    </w:p>
    <w:p w14:paraId="4EE9B0AB" w14:textId="58C5F404"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78028D7A" w:rsidR="00C870F0" w:rsidRPr="00B773DA" w:rsidRDefault="004837AB" w:rsidP="00B773DA">
      <w:pPr>
        <w:rPr>
          <w:rStyle w:val="Strong"/>
        </w:rPr>
      </w:pPr>
      <w:r w:rsidRPr="00B773DA">
        <w:rPr>
          <w:rStyle w:val="Strong"/>
        </w:rPr>
        <w:t xml:space="preserve">Soil </w:t>
      </w:r>
      <w:ins w:id="92" w:author="Riana Willers" w:date="2018-05-24T22:02:00Z">
        <w:r w:rsidR="00703B62">
          <w:rPr>
            <w:rStyle w:val="Strong"/>
          </w:rPr>
          <w:t>i</w:t>
        </w:r>
      </w:ins>
      <w:del w:id="93" w:author="Riana Willers" w:date="2018-05-24T22:02:00Z">
        <w:r w:rsidR="00C870F0" w:rsidRPr="00B773DA" w:rsidDel="00703B62">
          <w:rPr>
            <w:rStyle w:val="Strong"/>
          </w:rPr>
          <w:delText>I</w:delText>
        </w:r>
      </w:del>
      <w:r w:rsidR="00C870F0" w:rsidRPr="00B773DA">
        <w:rPr>
          <w:rStyle w:val="Strong"/>
        </w:rPr>
        <w:t>nfiltration component</w:t>
      </w:r>
    </w:p>
    <w:p w14:paraId="2A2A4B63" w14:textId="14F0F464" w:rsidR="006D498F" w:rsidRDefault="00C1473A" w:rsidP="00C1473A">
      <w:r>
        <w:t xml:space="preserve">The </w:t>
      </w:r>
      <w:proofErr w:type="spellStart"/>
      <w:r>
        <w:t>Landlab</w:t>
      </w:r>
      <w:proofErr w:type="spellEnd"/>
      <w:r>
        <w:t xml:space="preserve"> </w:t>
      </w:r>
      <w:del w:id="94" w:author="Riana Willers" w:date="2018-05-24T22:03:00Z">
        <w:r w:rsidDel="00703B62">
          <w:delText>component</w:delText>
        </w:r>
        <w:r w:rsidR="004837AB" w:rsidDel="00703B62">
          <w:delText xml:space="preserve"> </w:delText>
        </w:r>
      </w:del>
      <w:proofErr w:type="spellStart"/>
      <w:r w:rsidR="004837AB" w:rsidRPr="005B43B3">
        <w:rPr>
          <w:i/>
        </w:rPr>
        <w:t>SoilInfiltrationGreenAmpt</w:t>
      </w:r>
      <w:proofErr w:type="spellEnd"/>
      <w:r>
        <w:t xml:space="preserve"> </w:t>
      </w:r>
      <w:ins w:id="95" w:author="Riana Willers" w:date="2018-05-24T22:03:00Z">
        <w:r w:rsidR="00703B62">
          <w:t xml:space="preserve">component </w:t>
        </w:r>
      </w:ins>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C474C7" w:rsidRPr="00C474C7">
        <w:rPr>
          <w:szCs w:val="22"/>
        </w:rPr>
        <w:t xml:space="preserve">Figure </w:t>
      </w:r>
      <w:r w:rsidR="00C474C7" w:rsidRPr="00C474C7">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14720" behindDoc="1" locked="0" layoutInCell="1" allowOverlap="1" wp14:anchorId="3AF547FF" wp14:editId="3AE301E8">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17792" behindDoc="1" locked="0" layoutInCell="1" allowOverlap="1" wp14:anchorId="40AEE871" wp14:editId="31CCF0A2">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748A34D8" w:rsidR="00063AE0" w:rsidRPr="00CE670A" w:rsidRDefault="00063AE0" w:rsidP="00CE670A">
                            <w:pPr>
                              <w:ind w:left="0"/>
                              <w:jc w:val="center"/>
                              <w:rPr>
                                <w:b/>
                                <w:noProof/>
                              </w:rPr>
                            </w:pPr>
                            <w:bookmarkStart w:id="96" w:name="_Ref510014439"/>
                            <w:bookmarkStart w:id="97" w:name="_Toc514918650"/>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9</w:t>
                            </w:r>
                            <w:r>
                              <w:rPr>
                                <w:b/>
                              </w:rPr>
                              <w:fldChar w:fldCharType="end"/>
                            </w:r>
                            <w:bookmarkEnd w:id="96"/>
                            <w:r w:rsidRPr="00CE670A">
                              <w:rPr>
                                <w:b/>
                              </w:rPr>
                              <w:t xml:space="preserve">: </w:t>
                            </w:r>
                            <w:proofErr w:type="spellStart"/>
                            <w:r w:rsidRPr="00CE670A">
                              <w:rPr>
                                <w:b/>
                              </w:rPr>
                              <w:t>GreenAmpt</w:t>
                            </w:r>
                            <w:proofErr w:type="spellEnd"/>
                            <w:r w:rsidRPr="00CE670A">
                              <w:rPr>
                                <w:b/>
                              </w:rPr>
                              <w:t xml:space="preserve"> </w:t>
                            </w:r>
                            <w:ins w:id="98" w:author="Riana Willers" w:date="2018-05-24T22:03:00Z">
                              <w:r w:rsidR="00703B62">
                                <w:rPr>
                                  <w:b/>
                                </w:rPr>
                                <w:t>i</w:t>
                              </w:r>
                            </w:ins>
                            <w:del w:id="99" w:author="Riana Willers" w:date="2018-05-24T22:03:00Z">
                              <w:r w:rsidRPr="00CE670A" w:rsidDel="00703B62">
                                <w:rPr>
                                  <w:b/>
                                </w:rPr>
                                <w:delText>I</w:delText>
                              </w:r>
                            </w:del>
                            <w:r w:rsidRPr="00CE670A">
                              <w:rPr>
                                <w:b/>
                              </w:rPr>
                              <w:t>nfiltration model (</w:t>
                            </w:r>
                            <w:proofErr w:type="gramStart"/>
                            <w:r w:rsidRPr="00CE670A">
                              <w:rPr>
                                <w:b/>
                              </w:rPr>
                              <w:t>Spring</w:t>
                            </w:r>
                            <w:proofErr w:type="gramEnd"/>
                            <w:r w:rsidRPr="00CE670A">
                              <w:rPr>
                                <w:b/>
                              </w:rPr>
                              <w:t>, 2011)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4" type="#_x0000_t202" style="position:absolute;left:0;text-align:left;margin-left:94.75pt;margin-top:24.6pt;width:309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748A34D8" w:rsidR="00063AE0" w:rsidRPr="00CE670A" w:rsidRDefault="00063AE0" w:rsidP="00CE670A">
                      <w:pPr>
                        <w:ind w:left="0"/>
                        <w:jc w:val="center"/>
                        <w:rPr>
                          <w:b/>
                          <w:noProof/>
                        </w:rPr>
                      </w:pPr>
                      <w:bookmarkStart w:id="100" w:name="_Ref510014439"/>
                      <w:bookmarkStart w:id="101" w:name="_Toc514918650"/>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9</w:t>
                      </w:r>
                      <w:r>
                        <w:rPr>
                          <w:b/>
                        </w:rPr>
                        <w:fldChar w:fldCharType="end"/>
                      </w:r>
                      <w:bookmarkEnd w:id="100"/>
                      <w:r w:rsidRPr="00CE670A">
                        <w:rPr>
                          <w:b/>
                        </w:rPr>
                        <w:t xml:space="preserve">: </w:t>
                      </w:r>
                      <w:proofErr w:type="spellStart"/>
                      <w:r w:rsidRPr="00CE670A">
                        <w:rPr>
                          <w:b/>
                        </w:rPr>
                        <w:t>GreenAmpt</w:t>
                      </w:r>
                      <w:proofErr w:type="spellEnd"/>
                      <w:r w:rsidRPr="00CE670A">
                        <w:rPr>
                          <w:b/>
                        </w:rPr>
                        <w:t xml:space="preserve"> </w:t>
                      </w:r>
                      <w:ins w:id="102" w:author="Riana Willers" w:date="2018-05-24T22:03:00Z">
                        <w:r w:rsidR="00703B62">
                          <w:rPr>
                            <w:b/>
                          </w:rPr>
                          <w:t>i</w:t>
                        </w:r>
                      </w:ins>
                      <w:del w:id="103" w:author="Riana Willers" w:date="2018-05-24T22:03:00Z">
                        <w:r w:rsidRPr="00CE670A" w:rsidDel="00703B62">
                          <w:rPr>
                            <w:b/>
                          </w:rPr>
                          <w:delText>I</w:delText>
                        </w:r>
                      </w:del>
                      <w:r w:rsidRPr="00CE670A">
                        <w:rPr>
                          <w:b/>
                        </w:rPr>
                        <w:t>nfiltration model (</w:t>
                      </w:r>
                      <w:proofErr w:type="gramStart"/>
                      <w:r w:rsidRPr="00CE670A">
                        <w:rPr>
                          <w:b/>
                        </w:rPr>
                        <w:t>Spring</w:t>
                      </w:r>
                      <w:proofErr w:type="gramEnd"/>
                      <w:r w:rsidRPr="00CE670A">
                        <w:rPr>
                          <w:b/>
                        </w:rPr>
                        <w:t>, 2011)</w:t>
                      </w:r>
                      <w:bookmarkEnd w:id="101"/>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2CC07ADA" w:rsidR="00CC75C8" w:rsidRDefault="00CC75C8" w:rsidP="00B35F66">
      <w:r>
        <w:t xml:space="preserve">The </w:t>
      </w:r>
      <w:proofErr w:type="spellStart"/>
      <w:r w:rsidR="009C2671">
        <w:t>Landlab</w:t>
      </w:r>
      <w:proofErr w:type="spellEnd"/>
      <w:r w:rsidR="009C2671">
        <w:t xml:space="preserve"> </w:t>
      </w:r>
      <w:proofErr w:type="spellStart"/>
      <w:ins w:id="104" w:author="Riana Willers" w:date="2018-05-24T22:04:00Z">
        <w:r w:rsidR="00703B62" w:rsidRPr="005B43B3">
          <w:rPr>
            <w:i/>
          </w:rPr>
          <w:t>SoilInfiltrationGreenAmpt</w:t>
        </w:r>
        <w:proofErr w:type="spellEnd"/>
        <w:r w:rsidR="00703B62">
          <w:t xml:space="preserve"> </w:t>
        </w:r>
      </w:ins>
      <w:del w:id="105" w:author="Riana Willers" w:date="2018-05-24T22:04:00Z">
        <w:r w:rsidDel="00703B62">
          <w:delText xml:space="preserve">Infiltration </w:delText>
        </w:r>
      </w:del>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w:t>
      </w:r>
      <w:proofErr w:type="spellStart"/>
      <w:r>
        <w:t>silty</w:t>
      </w:r>
      <w:proofErr w:type="spellEnd"/>
      <w:r>
        <w:t xml:space="preserve"> clay lo</w:t>
      </w:r>
      <w:r w:rsidR="00B773DA">
        <w:t>am’, ‘sandy clay’, ‘</w:t>
      </w:r>
      <w:proofErr w:type="spellStart"/>
      <w:r w:rsidR="00B773DA">
        <w:t>silty</w:t>
      </w:r>
      <w:proofErr w:type="spellEnd"/>
      <w:r w:rsidR="00B773DA">
        <w:t xml:space="preserve">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7E36F512" w:rsidR="00C870F0" w:rsidRDefault="00703B62" w:rsidP="007D36A2">
      <w:pPr>
        <w:pStyle w:val="Heading3"/>
        <w:tabs>
          <w:tab w:val="clear" w:pos="1288"/>
          <w:tab w:val="num" w:pos="993"/>
        </w:tabs>
        <w:ind w:left="709"/>
      </w:pPr>
      <w:bookmarkStart w:id="106" w:name="_Toc514913885"/>
      <w:ins w:id="107" w:author="Riana Willers" w:date="2018-05-24T22:05:00Z">
        <w:r>
          <w:t>User i</w:t>
        </w:r>
      </w:ins>
      <w:del w:id="108" w:author="Riana Willers" w:date="2018-05-24T22:05:00Z">
        <w:r w:rsidR="00C870F0" w:rsidDel="00703B62">
          <w:delText>I</w:delText>
        </w:r>
      </w:del>
      <w:r w:rsidR="00C870F0">
        <w:t>nterface</w:t>
      </w:r>
      <w:bookmarkEnd w:id="106"/>
    </w:p>
    <w:p w14:paraId="6112C780" w14:textId="53C08897" w:rsidR="00B35F66" w:rsidRPr="00B35F66" w:rsidRDefault="009B4989" w:rsidP="00404F01">
      <w:proofErr w:type="spellStart"/>
      <w:r>
        <w:t>Landlab</w:t>
      </w:r>
      <w:proofErr w:type="spellEnd"/>
      <w:r>
        <w:t xml:space="preserve"> offers a</w:t>
      </w:r>
      <w:r w:rsidR="00C870F0">
        <w:t xml:space="preserve"> straight-forward and standardised input and output interface, including the ability to import from and export to common spatially distributed data formats.</w:t>
      </w:r>
      <w:r>
        <w:t xml:space="preserve"> Hydrographs and </w:t>
      </w:r>
      <w:del w:id="109" w:author="Riana Willers" w:date="2018-05-24T21:59:00Z">
        <w:r w:rsidR="00B773DA" w:rsidDel="00523C8E">
          <w:delText xml:space="preserve">two-dimensional </w:delText>
        </w:r>
      </w:del>
      <w:ins w:id="110" w:author="Riana Willers" w:date="2018-05-24T21:59:00Z">
        <w:r w:rsidR="00523C8E">
          <w:t>2-D</w:t>
        </w:r>
      </w:ins>
      <w:ins w:id="111" w:author="Riana Willers" w:date="2018-05-24T21:57:00Z">
        <w:r w:rsidR="00523C8E">
          <w:t xml:space="preserve"> </w:t>
        </w:r>
      </w:ins>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636224" behindDoc="1" locked="0" layoutInCell="1" allowOverlap="1" wp14:anchorId="66CD184B" wp14:editId="1E38380B">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630080" behindDoc="1" locked="0" layoutInCell="1" allowOverlap="1" wp14:anchorId="63E50B52" wp14:editId="6DCAB285">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633152" behindDoc="1" locked="0" layoutInCell="1" allowOverlap="1" wp14:anchorId="01E83AEB" wp14:editId="142F7ED2">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5E3F21C8" w:rsidR="00063AE0" w:rsidRPr="00CE670A" w:rsidRDefault="00063AE0" w:rsidP="00CE670A">
                            <w:pPr>
                              <w:ind w:left="0"/>
                              <w:jc w:val="center"/>
                              <w:rPr>
                                <w:b/>
                                <w:noProof/>
                              </w:rPr>
                            </w:pPr>
                            <w:bookmarkStart w:id="112" w:name="_Ref510014469"/>
                            <w:bookmarkStart w:id="113" w:name="_Toc514918651"/>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10</w:t>
                            </w:r>
                            <w:r>
                              <w:rPr>
                                <w:b/>
                              </w:rPr>
                              <w:fldChar w:fldCharType="end"/>
                            </w:r>
                            <w:bookmarkEnd w:id="112"/>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113"/>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5" type="#_x0000_t202" style="position:absolute;left:0;text-align:left;margin-left:33.35pt;margin-top:15.45pt;width:179.2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5E3F21C8" w:rsidR="00063AE0" w:rsidRPr="00CE670A" w:rsidRDefault="00063AE0" w:rsidP="00CE670A">
                      <w:pPr>
                        <w:ind w:left="0"/>
                        <w:jc w:val="center"/>
                        <w:rPr>
                          <w:b/>
                          <w:noProof/>
                        </w:rPr>
                      </w:pPr>
                      <w:bookmarkStart w:id="114" w:name="_Ref510014469"/>
                      <w:bookmarkStart w:id="115" w:name="_Toc514918651"/>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10</w:t>
                      </w:r>
                      <w:r>
                        <w:rPr>
                          <w:b/>
                        </w:rPr>
                        <w:fldChar w:fldCharType="end"/>
                      </w:r>
                      <w:bookmarkEnd w:id="114"/>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115"/>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638272" behindDoc="1" locked="0" layoutInCell="1" allowOverlap="1" wp14:anchorId="34473F40" wp14:editId="7D210458">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41F4E994" w:rsidR="00063AE0" w:rsidRPr="00CE670A" w:rsidRDefault="00063AE0" w:rsidP="00CE670A">
                            <w:pPr>
                              <w:ind w:left="0"/>
                              <w:jc w:val="center"/>
                              <w:rPr>
                                <w:b/>
                                <w:noProof/>
                              </w:rPr>
                            </w:pPr>
                            <w:bookmarkStart w:id="116" w:name="_Ref510014472"/>
                            <w:bookmarkStart w:id="117" w:name="_Toc514918652"/>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11</w:t>
                            </w:r>
                            <w:r>
                              <w:rPr>
                                <w:b/>
                              </w:rPr>
                              <w:fldChar w:fldCharType="end"/>
                            </w:r>
                            <w:bookmarkEnd w:id="116"/>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11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6" type="#_x0000_t202" style="position:absolute;left:0;text-align:left;margin-left:216.75pt;margin-top:16.2pt;width:230.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41F4E994" w:rsidR="00063AE0" w:rsidRPr="00CE670A" w:rsidRDefault="00063AE0" w:rsidP="00CE670A">
                      <w:pPr>
                        <w:ind w:left="0"/>
                        <w:jc w:val="center"/>
                        <w:rPr>
                          <w:b/>
                          <w:noProof/>
                        </w:rPr>
                      </w:pPr>
                      <w:bookmarkStart w:id="118" w:name="_Ref510014472"/>
                      <w:bookmarkStart w:id="119" w:name="_Toc514918652"/>
                      <w:proofErr w:type="gramStart"/>
                      <w:r w:rsidRPr="00CE670A">
                        <w:rPr>
                          <w:b/>
                        </w:rPr>
                        <w:t xml:space="preserve">Figure </w:t>
                      </w:r>
                      <w:proofErr w:type="gramEnd"/>
                      <w:r>
                        <w:rPr>
                          <w:b/>
                        </w:rPr>
                        <w:fldChar w:fldCharType="begin"/>
                      </w:r>
                      <w:r>
                        <w:rPr>
                          <w:b/>
                        </w:rPr>
                        <w:instrText xml:space="preserve"> STYLEREF 1 \s </w:instrText>
                      </w:r>
                      <w:r>
                        <w:rPr>
                          <w:b/>
                        </w:rPr>
                        <w:fldChar w:fldCharType="separate"/>
                      </w:r>
                      <w:r>
                        <w:rPr>
                          <w:b/>
                          <w:noProof/>
                        </w:rPr>
                        <w:t>2</w:t>
                      </w:r>
                      <w:r>
                        <w:rPr>
                          <w:b/>
                        </w:rPr>
                        <w:fldChar w:fldCharType="end"/>
                      </w:r>
                      <w:proofErr w:type="gramStart"/>
                      <w:r>
                        <w:rPr>
                          <w:b/>
                        </w:rPr>
                        <w:t>.</w:t>
                      </w:r>
                      <w:proofErr w:type="gramEnd"/>
                      <w:r>
                        <w:rPr>
                          <w:b/>
                        </w:rPr>
                        <w:fldChar w:fldCharType="begin"/>
                      </w:r>
                      <w:r>
                        <w:rPr>
                          <w:b/>
                        </w:rPr>
                        <w:instrText xml:space="preserve"> SEQ Figure \* ARABIC \s 1 </w:instrText>
                      </w:r>
                      <w:r>
                        <w:rPr>
                          <w:b/>
                        </w:rPr>
                        <w:fldChar w:fldCharType="separate"/>
                      </w:r>
                      <w:r>
                        <w:rPr>
                          <w:b/>
                          <w:noProof/>
                        </w:rPr>
                        <w:t>11</w:t>
                      </w:r>
                      <w:r>
                        <w:rPr>
                          <w:b/>
                        </w:rPr>
                        <w:fldChar w:fldCharType="end"/>
                      </w:r>
                      <w:bookmarkEnd w:id="118"/>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119"/>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120" w:name="_Toc514913886"/>
      <w:r>
        <w:lastRenderedPageBreak/>
        <w:t>Summary</w:t>
      </w:r>
      <w:bookmarkEnd w:id="120"/>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1"/>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121" w:name="_Toc514913887"/>
      <w:r>
        <w:rPr>
          <w:lang w:val="en-GB"/>
        </w:rPr>
        <w:lastRenderedPageBreak/>
        <w:t>Experimental design</w:t>
      </w:r>
      <w:bookmarkEnd w:id="121"/>
    </w:p>
    <w:p w14:paraId="5B0F2D58" w14:textId="77777777" w:rsidR="00467952" w:rsidRPr="002460C7" w:rsidRDefault="00467952" w:rsidP="00D71A90">
      <w:pPr>
        <w:pStyle w:val="Heading2"/>
        <w:rPr>
          <w:lang w:val="en-GB"/>
        </w:rPr>
      </w:pPr>
      <w:bookmarkStart w:id="122" w:name="_Toc432386595"/>
      <w:bookmarkStart w:id="123" w:name="_Toc462919330"/>
      <w:bookmarkStart w:id="124" w:name="_Toc514913888"/>
      <w:r w:rsidRPr="002460C7">
        <w:rPr>
          <w:lang w:val="en-GB"/>
        </w:rPr>
        <w:t>I</w:t>
      </w:r>
      <w:bookmarkEnd w:id="122"/>
      <w:r w:rsidR="00117823" w:rsidRPr="002460C7">
        <w:rPr>
          <w:lang w:val="en-GB"/>
        </w:rPr>
        <w:t>ntroduction</w:t>
      </w:r>
      <w:bookmarkEnd w:id="123"/>
      <w:bookmarkEnd w:id="124"/>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125" w:name="_Toc514913889"/>
      <w:r>
        <w:t>Assumptions</w:t>
      </w:r>
      <w:r w:rsidR="005B6555">
        <w:t xml:space="preserve"> and limitations</w:t>
      </w:r>
      <w:bookmarkEnd w:id="125"/>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2812CA61"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ins w:id="126" w:author="Riana Willers" w:date="2018-05-24T22:09:00Z">
        <w:r w:rsidR="00703B62">
          <w:rPr>
            <w:lang w:val="en-ZA"/>
          </w:rPr>
          <w:t>m/s</w:t>
        </w:r>
        <w:r w:rsidR="00703B62">
          <w:rPr>
            <w:lang w:val="en-ZA"/>
          </w:rPr>
          <w:t xml:space="preserve"> </w:t>
        </w:r>
      </w:ins>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127" w:name="_Toc514913890"/>
      <w:r>
        <w:rPr>
          <w:lang w:val="en-GB"/>
        </w:rPr>
        <w:t>Simulation procedure</w:t>
      </w:r>
      <w:bookmarkEnd w:id="127"/>
    </w:p>
    <w:p w14:paraId="57991DA4" w14:textId="54B3E38E" w:rsidR="00FB6276" w:rsidRDefault="00AC0F65" w:rsidP="00381224">
      <w:pPr>
        <w:ind w:left="709"/>
        <w:rPr>
          <w:ins w:id="128" w:author="Riana Willers" w:date="2018-05-24T22:18:00Z"/>
        </w:rPr>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ins w:id="129" w:author="Riana Willers" w:date="2018-05-24T22:11:00Z">
        <w:r w:rsidR="00FB6276">
          <w:t xml:space="preserve"> followed in the Notebooks </w:t>
        </w:r>
      </w:ins>
      <w:del w:id="130" w:author="Riana Willers" w:date="2018-05-24T22:13:00Z">
        <w:r w:rsidDel="00FB6276">
          <w:delText xml:space="preserve"> </w:delText>
        </w:r>
      </w:del>
      <w:r>
        <w:t xml:space="preserve">are discussed in this section. </w:t>
      </w:r>
      <w:ins w:id="131" w:author="Riana Willers" w:date="2018-05-24T22:14:00Z">
        <w:r w:rsidR="00FB6276">
          <w:t>Screen dumps</w:t>
        </w:r>
      </w:ins>
      <w:ins w:id="132" w:author="Riana Willers" w:date="2018-05-24T22:18:00Z">
        <w:r w:rsidR="00FB6276">
          <w:t xml:space="preserve"> are</w:t>
        </w:r>
      </w:ins>
      <w:ins w:id="133" w:author="Riana Willers" w:date="2018-05-24T22:19:00Z">
        <w:r w:rsidR="00FB6276">
          <w:t xml:space="preserve"> </w:t>
        </w:r>
      </w:ins>
      <w:ins w:id="134" w:author="Riana Willers" w:date="2018-05-24T22:18:00Z">
        <w:r w:rsidR="00FB6276">
          <w:t>used</w:t>
        </w:r>
      </w:ins>
      <w:ins w:id="135" w:author="Riana Willers" w:date="2018-05-24T22:14:00Z">
        <w:r w:rsidR="00FB6276">
          <w:t xml:space="preserve"> form the </w:t>
        </w:r>
      </w:ins>
      <w:proofErr w:type="spellStart"/>
      <w:ins w:id="136" w:author="Riana Willers" w:date="2018-05-24T22:16:00Z">
        <w:r w:rsidR="00FB6276">
          <w:t>WatershedTutorial</w:t>
        </w:r>
      </w:ins>
      <w:ins w:id="137" w:author="Riana Willers" w:date="2018-05-24T22:18:00Z">
        <w:r w:rsidR="00FB6276">
          <w:t>.ipynb</w:t>
        </w:r>
      </w:ins>
      <w:proofErr w:type="spellEnd"/>
      <w:ins w:id="138" w:author="Riana Willers" w:date="2018-05-24T22:16:00Z">
        <w:r w:rsidR="00FB6276">
          <w:t xml:space="preserve"> </w:t>
        </w:r>
      </w:ins>
      <w:ins w:id="139" w:author="Riana Willers" w:date="2018-05-24T22:14:00Z">
        <w:r w:rsidR="00FB6276">
          <w:t>Notebook at URL</w:t>
        </w:r>
      </w:ins>
    </w:p>
    <w:p w14:paraId="7518B5B0" w14:textId="5CA2F58C" w:rsidR="00C366F6" w:rsidRDefault="00FB6276" w:rsidP="00381224">
      <w:pPr>
        <w:ind w:left="709"/>
      </w:pPr>
      <w:ins w:id="140" w:author="Riana Willers" w:date="2018-05-24T22:18:00Z">
        <w:r w:rsidRPr="00FB6276">
          <w:t>https://github.com/ismari92/LandlabSurfaceRunOffModel/tree/master/landlabExplained</w:t>
        </w:r>
      </w:ins>
      <w:ins w:id="141" w:author="Riana Willers" w:date="2018-05-24T22:14:00Z">
        <w:r>
          <w:t xml:space="preserve"> </w:t>
        </w:r>
      </w:ins>
      <w:r w:rsidR="00AC0F65">
        <w:t xml:space="preserve"> </w:t>
      </w:r>
      <w:r w:rsidR="00C366F6">
        <w:t xml:space="preserve"> </w:t>
      </w:r>
      <w:r w:rsidR="003D4AF3">
        <w:t xml:space="preserve"> </w:t>
      </w:r>
    </w:p>
    <w:p w14:paraId="3FBBDD71" w14:textId="5EF31A71" w:rsidR="00623D46" w:rsidRDefault="00F31ABE" w:rsidP="00623D46">
      <w:pPr>
        <w:pStyle w:val="Heading3"/>
        <w:tabs>
          <w:tab w:val="clear" w:pos="1288"/>
          <w:tab w:val="num" w:pos="993"/>
        </w:tabs>
        <w:ind w:left="709"/>
      </w:pPr>
      <w:bookmarkStart w:id="142" w:name="_Toc514913891"/>
      <w:r>
        <w:t xml:space="preserve">Import Python </w:t>
      </w:r>
      <w:r w:rsidR="00670834">
        <w:t>m</w:t>
      </w:r>
      <w:r>
        <w:t>odules</w:t>
      </w:r>
      <w:bookmarkEnd w:id="142"/>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ins w:id="143" w:author="Riana Willers" w:date="2018-05-24T22:00:00Z">
        <w:r w:rsidR="00E250EC">
          <w:t>-</w:t>
        </w:r>
      </w:ins>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76B09DC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144" w:name="_Toc514913892"/>
      <w:r>
        <w:t>Define storm conditions</w:t>
      </w:r>
      <w:bookmarkEnd w:id="144"/>
    </w:p>
    <w:p w14:paraId="4E21C34A" w14:textId="109D338A" w:rsidR="008E4A49" w:rsidRDefault="006A07A0" w:rsidP="008E4A49">
      <w:r>
        <w:rPr>
          <w:noProof/>
          <w:lang w:val="en-ZA" w:eastAsia="en-ZA"/>
        </w:rPr>
        <w:drawing>
          <wp:anchor distT="0" distB="0" distL="114300" distR="114300" simplePos="0" relativeHeight="251675136" behindDoc="0" locked="0" layoutInCell="1" allowOverlap="1" wp14:anchorId="2A023132" wp14:editId="70A2A8CC">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w:t>
      </w:r>
      <w:del w:id="145" w:author="Riana Willers" w:date="2018-05-24T22:12:00Z">
        <w:r w:rsidR="00F4263A" w:rsidDel="00FB6276">
          <w:delText>econds</w:delText>
        </w:r>
      </w:del>
      <w:r w:rsidR="00F4263A">
        <w:t>).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146" w:name="_Toc514913893"/>
      <w:r>
        <w:lastRenderedPageBreak/>
        <w:t>Set up the run time and logging</w:t>
      </w:r>
      <w:bookmarkEnd w:id="146"/>
    </w:p>
    <w:p w14:paraId="19ABBF9A" w14:textId="6256DE58" w:rsidR="00F4263A" w:rsidRDefault="00D0403B" w:rsidP="00F4263A">
      <w:pPr>
        <w:rPr>
          <w:ins w:id="147" w:author="Riana Willers" w:date="2018-05-24T22:20:00Z"/>
        </w:rPr>
      </w:pPr>
      <w:r>
        <w:rPr>
          <w:noProof/>
          <w:lang w:val="en-ZA" w:eastAsia="en-ZA"/>
        </w:rPr>
        <w:drawing>
          <wp:anchor distT="0" distB="0" distL="114300" distR="114300" simplePos="0" relativeHeight="251641344" behindDoc="0" locked="0" layoutInCell="1" allowOverlap="1" wp14:anchorId="73D16487" wp14:editId="582BA9D4">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The simulation time is defined as a multiple of the storm duration</w:t>
      </w:r>
      <w:ins w:id="148" w:author="Riana Willers" w:date="2018-05-24T22:20:00Z">
        <w:r w:rsidR="00FB6276">
          <w:t xml:space="preserve"> time</w:t>
        </w:r>
      </w:ins>
      <w:r>
        <w:t xml:space="preserve"> in order to observe the storm</w:t>
      </w:r>
      <w:ins w:id="149" w:author="Riana Willers" w:date="2018-05-24T22:20:00Z">
        <w:r w:rsidR="000753E1">
          <w:t>,</w:t>
        </w:r>
      </w:ins>
      <w:r>
        <w:t xml:space="preserve"> as well as the dissipation of the runoff water </w:t>
      </w:r>
      <w:r w:rsidR="00E41EF1">
        <w:t xml:space="preserve">at </w:t>
      </w:r>
      <w:r>
        <w:t>the outlet node</w:t>
      </w:r>
      <w:ins w:id="150" w:author="Riana Willers" w:date="2018-05-24T22:20:00Z">
        <w:r w:rsidR="000753E1">
          <w:t>,</w:t>
        </w:r>
      </w:ins>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151" w:name="_Toc514913894"/>
      <w:r>
        <w:t>Grid</w:t>
      </w:r>
      <w:r w:rsidR="00623D46" w:rsidRPr="0080335E">
        <w:t xml:space="preserve"> </w:t>
      </w:r>
      <w:r>
        <w:t>t</w:t>
      </w:r>
      <w:r w:rsidR="00623D46" w:rsidRPr="0080335E">
        <w:t>opography</w:t>
      </w:r>
      <w:r>
        <w:t xml:space="preserve"> definition</w:t>
      </w:r>
      <w:bookmarkEnd w:id="151"/>
    </w:p>
    <w:p w14:paraId="0732EB01" w14:textId="3C3015C3" w:rsidR="00F34DE8" w:rsidRDefault="0080335E" w:rsidP="00FA553E">
      <w:r>
        <w:rPr>
          <w:noProof/>
          <w:lang w:val="en-ZA" w:eastAsia="en-ZA"/>
        </w:rPr>
        <w:drawing>
          <wp:anchor distT="0" distB="0" distL="114300" distR="114300" simplePos="0" relativeHeight="251684352" behindDoc="0" locked="0" layoutInCell="1" allowOverlap="1" wp14:anchorId="5B4E321E" wp14:editId="4C5FE2F3">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0F934EC0" w:rsidR="000371AF" w:rsidRDefault="00936FA9" w:rsidP="00DE3D62">
      <w:pPr>
        <w:rPr>
          <w:lang w:val="en-ZA" w:eastAsia="en-ZA"/>
        </w:rPr>
      </w:pPr>
      <w:r w:rsidRPr="00936FA9">
        <w:rPr>
          <w:noProof/>
          <w:lang w:val="en-ZA" w:eastAsia="en-ZA"/>
        </w:rPr>
        <w:drawing>
          <wp:anchor distT="0" distB="0" distL="114300" distR="114300" simplePos="0" relativeHeight="251631104" behindDoc="0" locked="0" layoutInCell="1" allowOverlap="1" wp14:anchorId="54FE70BE" wp14:editId="4FB68618">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flat slopes and gull</w:t>
      </w:r>
      <w:del w:id="152" w:author="Riana Willers" w:date="2018-05-24T22:24:00Z">
        <w:r w:rsidR="0019420F" w:rsidDel="000753E1">
          <w:delText>e</w:delText>
        </w:r>
      </w:del>
      <w:r w:rsidR="0019420F">
        <w:t xml:space="preserve">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C474C7" w:rsidRPr="00C474C7">
        <w:rPr>
          <w:szCs w:val="22"/>
        </w:rPr>
        <w:t xml:space="preserve">Figure </w:t>
      </w:r>
      <w:r w:rsidR="00C474C7" w:rsidRPr="00C474C7">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82304" behindDoc="0" locked="0" layoutInCell="1" allowOverlap="1" wp14:anchorId="3D9CB4E2" wp14:editId="217737AD">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72064" behindDoc="1" locked="0" layoutInCell="1" allowOverlap="1" wp14:anchorId="5387D1DF" wp14:editId="206F1ACB">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18FBE9CD" w:rsidR="00063AE0" w:rsidRPr="00CE670A" w:rsidRDefault="00063AE0" w:rsidP="00CE670A">
                            <w:pPr>
                              <w:ind w:left="0"/>
                              <w:jc w:val="center"/>
                              <w:rPr>
                                <w:b/>
                                <w:noProof/>
                              </w:rPr>
                            </w:pPr>
                            <w:bookmarkStart w:id="153" w:name="_Ref510089349"/>
                            <w:bookmarkStart w:id="154" w:name="_Toc514918653"/>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1</w:t>
                            </w:r>
                            <w:r>
                              <w:rPr>
                                <w:b/>
                              </w:rPr>
                              <w:fldChar w:fldCharType="end"/>
                            </w:r>
                            <w:bookmarkEnd w:id="153"/>
                            <w:r w:rsidRPr="00CE670A">
                              <w:rPr>
                                <w:b/>
                              </w:rPr>
                              <w:t xml:space="preserve">: Example </w:t>
                            </w:r>
                            <w:del w:id="155" w:author="Riana Willers" w:date="2018-05-24T22:23:00Z">
                              <w:r w:rsidRPr="00CE670A" w:rsidDel="000753E1">
                                <w:rPr>
                                  <w:b/>
                                </w:rPr>
                                <w:delText>of creating a</w:delText>
                              </w:r>
                              <w:r w:rsidDel="000753E1">
                                <w:rPr>
                                  <w:b/>
                                </w:rPr>
                                <w:delText xml:space="preserve"> </w:delText>
                              </w:r>
                            </w:del>
                            <w:r>
                              <w:rPr>
                                <w:b/>
                              </w:rPr>
                              <w:t>simple</w:t>
                            </w:r>
                            <w:r w:rsidRPr="00CE670A">
                              <w:rPr>
                                <w:b/>
                              </w:rPr>
                              <w:t xml:space="preserve"> topography</w:t>
                            </w:r>
                            <w:r>
                              <w:rPr>
                                <w:b/>
                              </w:rPr>
                              <w:t xml:space="preserve"> </w:t>
                            </w:r>
                            <w:ins w:id="156" w:author="Riana Willers" w:date="2018-05-24T22:23:00Z">
                              <w:r w:rsidR="000753E1">
                                <w:rPr>
                                  <w:b/>
                                </w:rPr>
                                <w:t xml:space="preserve">generated </w:t>
                              </w:r>
                            </w:ins>
                            <w:r>
                              <w:rPr>
                                <w:b/>
                              </w:rPr>
                              <w:t>with the utility functions provided in Appendix B</w:t>
                            </w:r>
                            <w:bookmarkEnd w:id="154"/>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 o:spid="_x0000_s1037" type="#_x0000_t202" style="position:absolute;left:0;text-align:left;margin-left:35.85pt;margin-top:2.4pt;width:413.25pt;height:.0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18FBE9CD" w:rsidR="00063AE0" w:rsidRPr="00CE670A" w:rsidRDefault="00063AE0" w:rsidP="00CE670A">
                      <w:pPr>
                        <w:ind w:left="0"/>
                        <w:jc w:val="center"/>
                        <w:rPr>
                          <w:b/>
                          <w:noProof/>
                        </w:rPr>
                      </w:pPr>
                      <w:bookmarkStart w:id="157" w:name="_Ref510089349"/>
                      <w:bookmarkStart w:id="158" w:name="_Toc514918653"/>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1</w:t>
                      </w:r>
                      <w:r>
                        <w:rPr>
                          <w:b/>
                        </w:rPr>
                        <w:fldChar w:fldCharType="end"/>
                      </w:r>
                      <w:bookmarkEnd w:id="157"/>
                      <w:r w:rsidRPr="00CE670A">
                        <w:rPr>
                          <w:b/>
                        </w:rPr>
                        <w:t xml:space="preserve">: Example </w:t>
                      </w:r>
                      <w:del w:id="159" w:author="Riana Willers" w:date="2018-05-24T22:23:00Z">
                        <w:r w:rsidRPr="00CE670A" w:rsidDel="000753E1">
                          <w:rPr>
                            <w:b/>
                          </w:rPr>
                          <w:delText>of creating a</w:delText>
                        </w:r>
                        <w:r w:rsidDel="000753E1">
                          <w:rPr>
                            <w:b/>
                          </w:rPr>
                          <w:delText xml:space="preserve"> </w:delText>
                        </w:r>
                      </w:del>
                      <w:r>
                        <w:rPr>
                          <w:b/>
                        </w:rPr>
                        <w:t>simple</w:t>
                      </w:r>
                      <w:r w:rsidRPr="00CE670A">
                        <w:rPr>
                          <w:b/>
                        </w:rPr>
                        <w:t xml:space="preserve"> topography</w:t>
                      </w:r>
                      <w:r>
                        <w:rPr>
                          <w:b/>
                        </w:rPr>
                        <w:t xml:space="preserve"> </w:t>
                      </w:r>
                      <w:ins w:id="160" w:author="Riana Willers" w:date="2018-05-24T22:23:00Z">
                        <w:r w:rsidR="000753E1">
                          <w:rPr>
                            <w:b/>
                          </w:rPr>
                          <w:t xml:space="preserve">generated </w:t>
                        </w:r>
                      </w:ins>
                      <w:r>
                        <w:rPr>
                          <w:b/>
                        </w:rPr>
                        <w:t>with the utility functions provided in Appendix B</w:t>
                      </w:r>
                      <w:bookmarkEnd w:id="158"/>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637248" behindDoc="0" locked="0" layoutInCell="1" allowOverlap="1" wp14:anchorId="5A86FAF1" wp14:editId="1413692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4538155F"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685376" behindDoc="0" locked="0" layoutInCell="1" allowOverlap="1" wp14:anchorId="2D68C7C7" wp14:editId="6C02EA8E">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79"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C474C7">
        <w:t xml:space="preserve">Figure </w:t>
      </w:r>
      <w:r w:rsidR="00C474C7">
        <w:rPr>
          <w:noProof/>
        </w:rPr>
        <w:t>3</w:t>
      </w:r>
      <w:r w:rsidR="00C474C7">
        <w:t>.</w:t>
      </w:r>
      <w:r w:rsidR="00C474C7">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686400" behindDoc="0" locked="0" layoutInCell="1" allowOverlap="1" wp14:anchorId="2BE2E6F3" wp14:editId="66DE0475">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5DA345EA" w:rsidR="00063AE0" w:rsidRPr="00BC283F" w:rsidRDefault="00063AE0" w:rsidP="00936FA9">
                            <w:pPr>
                              <w:pStyle w:val="Caption"/>
                              <w:ind w:left="0"/>
                              <w:jc w:val="center"/>
                              <w:rPr>
                                <w:noProof/>
                              </w:rPr>
                            </w:pPr>
                            <w:bookmarkStart w:id="161" w:name="_Ref514600308"/>
                            <w:bookmarkStart w:id="162" w:name="_Toc514918654"/>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161"/>
                            <w:r>
                              <w:t>: Gully topography loaded from ESRI ASCII file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8" o:spid="_x0000_s1038" type="#_x0000_t202" style="position:absolute;left:0;text-align:left;margin-left:89.05pt;margin-top:242.45pt;width:308.2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5DA345EA" w:rsidR="00063AE0" w:rsidRPr="00BC283F" w:rsidRDefault="00063AE0" w:rsidP="00936FA9">
                      <w:pPr>
                        <w:pStyle w:val="Caption"/>
                        <w:ind w:left="0"/>
                        <w:jc w:val="center"/>
                        <w:rPr>
                          <w:noProof/>
                        </w:rPr>
                      </w:pPr>
                      <w:bookmarkStart w:id="163" w:name="_Ref514600308"/>
                      <w:bookmarkStart w:id="164" w:name="_Toc514918654"/>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163"/>
                      <w:r>
                        <w:t>: Gully topography loaded from ESRI ASCII file</w:t>
                      </w:r>
                      <w:bookmarkEnd w:id="164"/>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165" w:name="_Toc514913895"/>
      <w:r>
        <w:lastRenderedPageBreak/>
        <w:t xml:space="preserve">Set </w:t>
      </w:r>
      <w:r w:rsidR="00670834">
        <w:t>s</w:t>
      </w:r>
      <w:r>
        <w:t xml:space="preserve">tarting </w:t>
      </w:r>
      <w:r w:rsidR="00670834">
        <w:t>c</w:t>
      </w:r>
      <w:r>
        <w:t>onditions</w:t>
      </w:r>
      <w:bookmarkEnd w:id="165"/>
    </w:p>
    <w:p w14:paraId="061C6C76" w14:textId="580BC478" w:rsidR="002A19C3" w:rsidRPr="00670834" w:rsidRDefault="002A19C3" w:rsidP="002A19C3">
      <w:r>
        <w:t xml:space="preserve">Starting conditions, such as the surface water depth, surface water infiltration depth, terrain roughness, soil type and hydraulic conductivity must be allocated to the nodes of the </w:t>
      </w:r>
      <w:r w:rsidR="00670834">
        <w:t>g</w:t>
      </w:r>
      <w:r>
        <w:t xml:space="preserve">rid. These initial variables </w:t>
      </w:r>
      <w:r w:rsidR="00670834">
        <w:t xml:space="preserve">are </w:t>
      </w:r>
      <w:r>
        <w:t xml:space="preserve">used in the relevant components, </w:t>
      </w:r>
      <w:r w:rsidR="00670834">
        <w:t xml:space="preserve">i.e. </w:t>
      </w:r>
      <w:proofErr w:type="spellStart"/>
      <w:r>
        <w:rPr>
          <w:i/>
          <w:lang w:val="en-ZA" w:eastAsia="en-ZA"/>
        </w:rPr>
        <w:t>OverlandF</w:t>
      </w:r>
      <w:ins w:id="166" w:author="Riana Willers" w:date="2018-05-24T22:28:00Z">
        <w:r w:rsidR="000753E1">
          <w:rPr>
            <w:i/>
            <w:lang w:val="en-ZA" w:eastAsia="en-ZA"/>
          </w:rPr>
          <w:t>l</w:t>
        </w:r>
      </w:ins>
      <w:del w:id="167" w:author="Riana Willers" w:date="2018-05-24T22:28:00Z">
        <w:r w:rsidDel="000753E1">
          <w:rPr>
            <w:i/>
            <w:lang w:val="en-ZA" w:eastAsia="en-ZA"/>
          </w:rPr>
          <w:delText>L</w:delText>
        </w:r>
      </w:del>
      <w:r>
        <w:rPr>
          <w:i/>
          <w:lang w:val="en-ZA" w:eastAsia="en-ZA"/>
        </w:rPr>
        <w:t>ow</w:t>
      </w:r>
      <w:proofErr w:type="spellEnd"/>
      <w:r>
        <w:rPr>
          <w:i/>
          <w:lang w:val="en-ZA" w:eastAsia="en-ZA"/>
        </w:rPr>
        <w:t xml:space="preserve"> </w:t>
      </w:r>
      <w:r w:rsidRPr="002A19C3">
        <w:rPr>
          <w:lang w:val="en-ZA" w:eastAsia="en-ZA"/>
        </w:rPr>
        <w:t>and</w:t>
      </w:r>
      <w:r>
        <w:rPr>
          <w:lang w:val="en-ZA" w:eastAsia="en-ZA"/>
        </w:rPr>
        <w:t xml:space="preserve"> </w:t>
      </w:r>
      <w:proofErr w:type="spellStart"/>
      <w:r>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6ACA7151" w:rsidR="00104B7F" w:rsidRDefault="00104B7F">
      <w:pPr>
        <w:spacing w:before="0" w:after="0" w:line="240" w:lineRule="auto"/>
        <w:ind w:left="0"/>
        <w:jc w:val="left"/>
        <w:rPr>
          <w:ins w:id="168" w:author="Riana Willers" w:date="2018-05-24T22:43:00Z"/>
          <w:b/>
          <w:sz w:val="24"/>
        </w:rPr>
      </w:pPr>
      <w:r>
        <w:rPr>
          <w:noProof/>
          <w:lang w:val="en-ZA" w:eastAsia="en-ZA"/>
        </w:rPr>
        <w:drawing>
          <wp:anchor distT="0" distB="0" distL="114300" distR="114300" simplePos="0" relativeHeight="251690496" behindDoc="0" locked="0" layoutInCell="1" allowOverlap="1" wp14:anchorId="75B902D8" wp14:editId="485D4A53">
            <wp:simplePos x="0" y="0"/>
            <wp:positionH relativeFrom="column">
              <wp:posOffset>417195</wp:posOffset>
            </wp:positionH>
            <wp:positionV relativeFrom="paragraph">
              <wp:posOffset>1555115</wp:posOffset>
            </wp:positionV>
            <wp:extent cx="5743575" cy="90932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3575" cy="909320"/>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88448" behindDoc="0" locked="0" layoutInCell="1" allowOverlap="1" wp14:anchorId="48EC9CBE" wp14:editId="43789442">
            <wp:simplePos x="0" y="0"/>
            <wp:positionH relativeFrom="column">
              <wp:posOffset>417195</wp:posOffset>
            </wp:positionH>
            <wp:positionV relativeFrom="paragraph">
              <wp:posOffset>44450</wp:posOffset>
            </wp:positionV>
            <wp:extent cx="5502910" cy="150177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02910" cy="1501775"/>
                    </a:xfrm>
                    <a:prstGeom prst="rect">
                      <a:avLst/>
                    </a:prstGeom>
                  </pic:spPr>
                </pic:pic>
              </a:graphicData>
            </a:graphic>
            <wp14:sizeRelH relativeFrom="page">
              <wp14:pctWidth>0</wp14:pctWidth>
            </wp14:sizeRelH>
            <wp14:sizeRelV relativeFrom="page">
              <wp14:pctHeight>0</wp14:pctHeight>
            </wp14:sizeRelV>
          </wp:anchor>
        </w:drawing>
      </w:r>
    </w:p>
    <w:p w14:paraId="551F1F54" w14:textId="77777777" w:rsidR="00104B7F" w:rsidRDefault="00104B7F" w:rsidP="00104B7F">
      <w:pPr>
        <w:spacing w:before="0" w:after="0" w:line="240" w:lineRule="auto"/>
        <w:ind w:left="0" w:firstLine="709"/>
        <w:jc w:val="left"/>
        <w:rPr>
          <w:ins w:id="169" w:author="Riana Willers" w:date="2018-05-24T22:44:00Z"/>
          <w:lang w:val="en-ZA" w:eastAsia="en-ZA"/>
        </w:rPr>
        <w:pPrChange w:id="170" w:author="Riana Willers" w:date="2018-05-24T22:44:00Z">
          <w:pPr>
            <w:spacing w:before="0" w:after="0" w:line="240" w:lineRule="auto"/>
            <w:ind w:left="0"/>
            <w:jc w:val="left"/>
          </w:pPr>
        </w:pPrChange>
      </w:pPr>
    </w:p>
    <w:p w14:paraId="7962D231" w14:textId="088750BC" w:rsidR="008B09E2" w:rsidRDefault="00104B7F" w:rsidP="00104B7F">
      <w:pPr>
        <w:spacing w:before="0" w:after="0" w:line="240" w:lineRule="auto"/>
        <w:ind w:left="709"/>
        <w:jc w:val="left"/>
        <w:rPr>
          <w:b/>
          <w:sz w:val="24"/>
        </w:rPr>
        <w:pPrChange w:id="171" w:author="Riana Willers" w:date="2018-05-24T22:45:00Z">
          <w:pPr>
            <w:spacing w:before="0" w:after="0" w:line="240" w:lineRule="auto"/>
            <w:ind w:left="0"/>
            <w:jc w:val="left"/>
          </w:pPr>
        </w:pPrChange>
      </w:pPr>
      <w:ins w:id="172" w:author="Riana Willers" w:date="2018-05-24T22:44:00Z">
        <w:r>
          <w:rPr>
            <w:lang w:val="en-ZA" w:eastAsia="en-ZA"/>
          </w:rPr>
          <w:t xml:space="preserve">Figure </w:t>
        </w:r>
        <w:proofErr w:type="spellStart"/>
        <w:r>
          <w:rPr>
            <w:lang w:val="en-ZA" w:eastAsia="en-ZA"/>
          </w:rPr>
          <w:t>xxxx</w:t>
        </w:r>
        <w:proofErr w:type="spellEnd"/>
        <w:r>
          <w:rPr>
            <w:lang w:val="en-ZA" w:eastAsia="en-ZA"/>
          </w:rPr>
          <w:t xml:space="preserve"> </w:t>
        </w:r>
      </w:ins>
      <w:ins w:id="173" w:author="Riana Willers" w:date="2018-05-24T22:45:00Z">
        <w:r>
          <w:rPr>
            <w:lang w:val="en-ZA" w:eastAsia="en-ZA"/>
          </w:rPr>
          <w:t xml:space="preserve">(gee die </w:t>
        </w:r>
        <w:proofErr w:type="spellStart"/>
        <w:r>
          <w:rPr>
            <w:lang w:val="en-ZA" w:eastAsia="en-ZA"/>
          </w:rPr>
          <w:t>figuur</w:t>
        </w:r>
        <w:proofErr w:type="spellEnd"/>
        <w:r>
          <w:rPr>
            <w:lang w:val="en-ZA" w:eastAsia="en-ZA"/>
          </w:rPr>
          <w:t xml:space="preserve"> ‘n </w:t>
        </w:r>
        <w:proofErr w:type="spellStart"/>
        <w:r>
          <w:rPr>
            <w:lang w:val="en-ZA" w:eastAsia="en-ZA"/>
          </w:rPr>
          <w:t>naam</w:t>
        </w:r>
        <w:proofErr w:type="spellEnd"/>
        <w:r>
          <w:rPr>
            <w:lang w:val="en-ZA" w:eastAsia="en-ZA"/>
          </w:rPr>
          <w:t xml:space="preserve"> en caption) </w:t>
        </w:r>
      </w:ins>
      <w:ins w:id="174" w:author="Riana Willers" w:date="2018-05-24T22:44:00Z">
        <w:r>
          <w:rPr>
            <w:lang w:val="en-ZA" w:eastAsia="en-ZA"/>
          </w:rPr>
          <w:t>shows the randomised soil hydraulic conductivity values on the grid as visualised with the following code:</w:t>
        </w:r>
      </w:ins>
      <w:ins w:id="175" w:author="Riana Willers" w:date="2018-05-24T22:43:00Z">
        <w:r>
          <w:rPr>
            <w:noProof/>
            <w:lang w:val="en-ZA" w:eastAsia="en-ZA"/>
          </w:rPr>
          <w:t xml:space="preserve"> </w:t>
        </w:r>
      </w:ins>
    </w:p>
    <w:p w14:paraId="38902F1D" w14:textId="4A30F218" w:rsidR="00032EA3" w:rsidRPr="00032EA3" w:rsidRDefault="00104B7F" w:rsidP="00032EA3">
      <w:pPr>
        <w:rPr>
          <w:noProof/>
          <w:lang w:val="en-ZA" w:eastAsia="en-ZA"/>
        </w:rPr>
      </w:pPr>
      <w:r>
        <w:rPr>
          <w:noProof/>
          <w:lang w:val="en-ZA" w:eastAsia="en-ZA"/>
        </w:rPr>
        <w:drawing>
          <wp:anchor distT="0" distB="0" distL="114300" distR="114300" simplePos="0" relativeHeight="251692544" behindDoc="0" locked="0" layoutInCell="1" allowOverlap="1" wp14:anchorId="571B210F" wp14:editId="1BFACDCA">
            <wp:simplePos x="0" y="0"/>
            <wp:positionH relativeFrom="column">
              <wp:posOffset>1798320</wp:posOffset>
            </wp:positionH>
            <wp:positionV relativeFrom="paragraph">
              <wp:posOffset>1430655</wp:posOffset>
            </wp:positionV>
            <wp:extent cx="2857500" cy="32004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2"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79232" behindDoc="0" locked="0" layoutInCell="1" allowOverlap="1" wp14:anchorId="2623B574" wp14:editId="0C40025E">
            <wp:simplePos x="0" y="0"/>
            <wp:positionH relativeFrom="column">
              <wp:posOffset>455295</wp:posOffset>
            </wp:positionH>
            <wp:positionV relativeFrom="paragraph">
              <wp:posOffset>245110</wp:posOffset>
            </wp:positionV>
            <wp:extent cx="5334635" cy="7524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ydCond.eps"/>
                    <pic:cNvPicPr/>
                  </pic:nvPicPr>
                  <pic:blipFill rotWithShape="1">
                    <a:blip r:embed="rId83" cstate="print">
                      <a:extLst>
                        <a:ext uri="{28A0092B-C50C-407E-A947-70E740481C1C}">
                          <a14:useLocalDpi xmlns:a14="http://schemas.microsoft.com/office/drawing/2010/main" val="0"/>
                        </a:ext>
                      </a:extLst>
                    </a:blip>
                    <a:srcRect b="78744"/>
                    <a:stretch/>
                  </pic:blipFill>
                  <pic:spPr bwMode="auto">
                    <a:xfrm>
                      <a:off x="0" y="0"/>
                      <a:ext cx="533463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EB273" w14:textId="119FFD18" w:rsidR="009160A1" w:rsidRDefault="009160A1" w:rsidP="009160A1">
      <w:pPr>
        <w:pStyle w:val="Heading3"/>
        <w:tabs>
          <w:tab w:val="clear" w:pos="1288"/>
          <w:tab w:val="num" w:pos="993"/>
        </w:tabs>
        <w:ind w:left="709"/>
      </w:pPr>
      <w:bookmarkStart w:id="176" w:name="_Toc514913896"/>
      <w:r>
        <w:lastRenderedPageBreak/>
        <w:t xml:space="preserve">Set </w:t>
      </w:r>
      <w:r w:rsidR="00670834">
        <w:t>b</w:t>
      </w:r>
      <w:r>
        <w:t xml:space="preserve">oundary </w:t>
      </w:r>
      <w:r w:rsidR="00670834">
        <w:t>c</w:t>
      </w:r>
      <w:r>
        <w:t>onditions</w:t>
      </w:r>
      <w:r w:rsidR="002A19C3">
        <w:t xml:space="preserve"> and outlet node</w:t>
      </w:r>
      <w:bookmarkEnd w:id="176"/>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78208" behindDoc="0" locked="0" layoutInCell="1" allowOverlap="1" wp14:anchorId="78B513C9" wp14:editId="39D7E344">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Pr>
        <w:rPr>
          <w:ins w:id="177" w:author="Riana Willers" w:date="2018-05-24T22:47:00Z"/>
        </w:rPr>
      </w:pPr>
    </w:p>
    <w:p w14:paraId="2F19CD3E" w14:textId="7EC49EA3"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EB38267" w:rsidR="009F55A9" w:rsidRDefault="00032EA3" w:rsidP="009160A1">
      <w:r>
        <w:rPr>
          <w:noProof/>
          <w:lang w:val="en-ZA" w:eastAsia="en-ZA"/>
        </w:rPr>
        <w:drawing>
          <wp:anchor distT="0" distB="0" distL="114300" distR="114300" simplePos="0" relativeHeight="251691520" behindDoc="0" locked="0" layoutInCell="1" allowOverlap="1" wp14:anchorId="54D0B798" wp14:editId="40383249">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85"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93568" behindDoc="0" locked="0" layoutInCell="1" allowOverlap="1" wp14:anchorId="60597333" wp14:editId="3973BB75">
            <wp:simplePos x="0" y="0"/>
            <wp:positionH relativeFrom="column">
              <wp:posOffset>455295</wp:posOffset>
            </wp:positionH>
            <wp:positionV relativeFrom="paragraph">
              <wp:posOffset>1087120</wp:posOffset>
            </wp:positionV>
            <wp:extent cx="5303520" cy="533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Conditions.eps"/>
                    <pic:cNvPicPr/>
                  </pic:nvPicPr>
                  <pic:blipFill rotWithShape="1">
                    <a:blip r:embed="rId86" cstate="print">
                      <a:extLst>
                        <a:ext uri="{28A0092B-C50C-407E-A947-70E740481C1C}">
                          <a14:useLocalDpi xmlns:a14="http://schemas.microsoft.com/office/drawing/2010/main" val="0"/>
                        </a:ext>
                      </a:extLst>
                    </a:blip>
                    <a:srcRect b="85301"/>
                    <a:stretch/>
                  </pic:blipFill>
                  <pic:spPr bwMode="auto">
                    <a:xfrm>
                      <a:off x="0" y="0"/>
                      <a:ext cx="530352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conditions</w:t>
      </w:r>
      <w:ins w:id="178" w:author="Riana Willers" w:date="2018-05-24T22:48:00Z">
        <w:r w:rsidR="00104B7F">
          <w:t xml:space="preserve"> (see Figure xxx)</w:t>
        </w:r>
      </w:ins>
      <w:r w:rsidR="009943A2" w:rsidRPr="0068047D">
        <w:t>.</w:t>
      </w:r>
      <w:r w:rsidR="009943A2">
        <w:t xml:space="preserve"> The blue area in the graph is the outside the catchment area and defines the closed boundaries. The outlet node, which is the point with lowest altitude in the topography grid, is shown in white.</w:t>
      </w:r>
    </w:p>
    <w:p w14:paraId="24B4E4B7" w14:textId="0301DB00" w:rsidR="00032EA3" w:rsidRDefault="00104B7F" w:rsidP="009160A1">
      <w:pPr>
        <w:rPr>
          <w:noProof/>
          <w:lang w:val="en-ZA" w:eastAsia="en-ZA"/>
        </w:rPr>
      </w:pPr>
      <w:r>
        <w:rPr>
          <w:noProof/>
          <w:lang w:val="en-ZA" w:eastAsia="en-ZA"/>
        </w:rPr>
        <w:lastRenderedPageBreak/>
        <w:drawing>
          <wp:anchor distT="0" distB="0" distL="114300" distR="114300" simplePos="0" relativeHeight="251694592" behindDoc="0" locked="0" layoutInCell="1" allowOverlap="1" wp14:anchorId="4A928A52" wp14:editId="3B92B135">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ins w:id="179" w:author="Riana Willers" w:date="2018-05-24T22:51:00Z">
        <w:r>
          <w:rPr>
            <w:noProof/>
            <w:lang w:val="en-ZA" w:eastAsia="en-ZA"/>
          </w:rPr>
          <w:t xml:space="preserve">The number of the link at the outlet node </w:t>
        </w:r>
      </w:ins>
      <w:ins w:id="180" w:author="Riana Willers" w:date="2018-05-24T22:52:00Z">
        <w:r>
          <w:rPr>
            <w:noProof/>
            <w:lang w:val="en-ZA" w:eastAsia="en-ZA"/>
          </w:rPr>
          <w:t>is determined and visualised (Figure xxx) with the code:</w:t>
        </w:r>
      </w:ins>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59B57FB1" w:rsidR="00EE7173" w:rsidRPr="00EE7173" w:rsidRDefault="00032EA3" w:rsidP="007C0375">
      <w:pPr>
        <w:shd w:val="clear" w:color="auto" w:fill="FFFFFF"/>
        <w:spacing w:before="0" w:after="0" w:line="240" w:lineRule="auto"/>
        <w:ind w:left="1418" w:hanging="709"/>
        <w:jc w:val="left"/>
      </w:pPr>
      <w:r>
        <w:rPr>
          <w:noProof/>
          <w:lang w:val="en-ZA" w:eastAsia="en-ZA"/>
        </w:rPr>
        <w:drawing>
          <wp:anchor distT="0" distB="0" distL="114300" distR="114300" simplePos="0" relativeHeight="251697664" behindDoc="0" locked="0" layoutInCell="1" allowOverlap="1" wp14:anchorId="2BDCE1EA" wp14:editId="5FA87807">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88"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AD6">
        <w:rPr>
          <w:noProof/>
          <w:lang w:val="en-ZA" w:eastAsia="en-ZA"/>
        </w:rPr>
        <w:drawing>
          <wp:inline distT="0" distB="0" distL="0" distR="0" wp14:anchorId="297A5EE3" wp14:editId="2569C882">
            <wp:extent cx="5309870" cy="67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Visualised.eps"/>
                    <pic:cNvPicPr/>
                  </pic:nvPicPr>
                  <pic:blipFill rotWithShape="1">
                    <a:blip r:embed="rId89" cstate="print">
                      <a:extLst>
                        <a:ext uri="{28A0092B-C50C-407E-A947-70E740481C1C}">
                          <a14:useLocalDpi xmlns:a14="http://schemas.microsoft.com/office/drawing/2010/main" val="0"/>
                        </a:ext>
                      </a:extLst>
                    </a:blip>
                    <a:srcRect b="81793"/>
                    <a:stretch/>
                  </pic:blipFill>
                  <pic:spPr bwMode="auto">
                    <a:xfrm>
                      <a:off x="0" y="0"/>
                      <a:ext cx="5312645" cy="676628"/>
                    </a:xfrm>
                    <a:prstGeom prst="rect">
                      <a:avLst/>
                    </a:prstGeom>
                    <a:ln>
                      <a:noFill/>
                    </a:ln>
                    <a:extLst>
                      <a:ext uri="{53640926-AAD7-44D8-BBD7-CCE9431645EC}">
                        <a14:shadowObscured xmlns:a14="http://schemas.microsoft.com/office/drawing/2010/main"/>
                      </a:ext>
                    </a:extLst>
                  </pic:spPr>
                </pic:pic>
              </a:graphicData>
            </a:graphic>
          </wp:inline>
        </w:drawing>
      </w:r>
    </w:p>
    <w:p w14:paraId="639D6631" w14:textId="66B9DB13" w:rsidR="009160A1" w:rsidRDefault="00EE7173" w:rsidP="009160A1">
      <w:pPr>
        <w:pStyle w:val="Heading3"/>
        <w:tabs>
          <w:tab w:val="clear" w:pos="1288"/>
          <w:tab w:val="num" w:pos="993"/>
        </w:tabs>
        <w:ind w:left="709"/>
      </w:pPr>
      <w:bookmarkStart w:id="181" w:name="_Toc514913897"/>
      <w:r>
        <w:t xml:space="preserve">Set up the </w:t>
      </w:r>
      <w:r w:rsidR="009160A1">
        <w:t>Component</w:t>
      </w:r>
      <w:r>
        <w:t>s</w:t>
      </w:r>
      <w:bookmarkEnd w:id="181"/>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lastRenderedPageBreak/>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43BEEC4F">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239D31C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C474C7" w:rsidRPr="00C474C7">
        <w:rPr>
          <w:szCs w:val="22"/>
        </w:rPr>
        <w:t xml:space="preserve">Table </w:t>
      </w:r>
      <w:r w:rsidR="00C474C7" w:rsidRPr="00C474C7">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22EA7E23" w14:textId="48796F81" w:rsidR="00B13CAA" w:rsidRDefault="00B13CAA">
      <w:pPr>
        <w:spacing w:before="0" w:after="0" w:line="240" w:lineRule="auto"/>
        <w:ind w:left="0"/>
        <w:jc w:val="left"/>
      </w:pPr>
      <w:r>
        <w:br w:type="page"/>
      </w:r>
    </w:p>
    <w:p w14:paraId="618970D8" w14:textId="5A975B86" w:rsidR="00914867" w:rsidRDefault="009D6420" w:rsidP="00C00144">
      <w:pPr>
        <w:ind w:left="0"/>
      </w:pPr>
      <w:r>
        <w:rPr>
          <w:noProof/>
          <w:lang w:val="en-ZA" w:eastAsia="en-ZA"/>
        </w:rPr>
        <w:lastRenderedPageBreak/>
        <mc:AlternateContent>
          <mc:Choice Requires="wps">
            <w:drawing>
              <wp:anchor distT="0" distB="0" distL="114300" distR="114300" simplePos="0" relativeHeight="251639296" behindDoc="0" locked="0" layoutInCell="1" allowOverlap="1" wp14:anchorId="47B92941" wp14:editId="0E7C5996">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51AFBC78" w:rsidR="00063AE0" w:rsidRPr="00CE670A" w:rsidRDefault="00063AE0" w:rsidP="00CE670A">
                            <w:pPr>
                              <w:rPr>
                                <w:b/>
                                <w:noProof/>
                              </w:rPr>
                            </w:pPr>
                            <w:bookmarkStart w:id="182" w:name="_Ref512410742"/>
                            <w:bookmarkStart w:id="183" w:name="_Toc514915792"/>
                            <w:proofErr w:type="gramStart"/>
                            <w:r w:rsidRPr="00CE670A">
                              <w:rPr>
                                <w:b/>
                              </w:rPr>
                              <w:t xml:space="preserve">Table </w:t>
                            </w:r>
                            <w:proofErr w:type="gramEnd"/>
                            <w:r>
                              <w:rPr>
                                <w:b/>
                              </w:rPr>
                              <w:fldChar w:fldCharType="begin"/>
                            </w:r>
                            <w:r>
                              <w:rPr>
                                <w:b/>
                              </w:rPr>
                              <w:instrText xml:space="preserve"> STYLEREF 1 \s </w:instrText>
                            </w:r>
                            <w:r>
                              <w:rPr>
                                <w:b/>
                              </w:rPr>
                              <w:fldChar w:fldCharType="separate"/>
                            </w:r>
                            <w:r>
                              <w:rPr>
                                <w:b/>
                                <w:noProof/>
                              </w:rPr>
                              <w:t>3</w:t>
                            </w:r>
                            <w:r>
                              <w:rPr>
                                <w:b/>
                              </w:rPr>
                              <w:fldChar w:fldCharType="end"/>
                            </w:r>
                            <w:proofErr w:type="gramStart"/>
                            <w:r>
                              <w:rPr>
                                <w:b/>
                              </w:rPr>
                              <w:t>.</w:t>
                            </w:r>
                            <w:proofErr w:type="gramEnd"/>
                            <w:r>
                              <w:rPr>
                                <w:b/>
                              </w:rPr>
                              <w:fldChar w:fldCharType="begin"/>
                            </w:r>
                            <w:r>
                              <w:rPr>
                                <w:b/>
                              </w:rPr>
                              <w:instrText xml:space="preserve"> SEQ Table \* ARABIC \s 1 </w:instrText>
                            </w:r>
                            <w:r>
                              <w:rPr>
                                <w:b/>
                              </w:rPr>
                              <w:fldChar w:fldCharType="separate"/>
                            </w:r>
                            <w:r>
                              <w:rPr>
                                <w:b/>
                                <w:noProof/>
                              </w:rPr>
                              <w:t>1</w:t>
                            </w:r>
                            <w:r>
                              <w:rPr>
                                <w:b/>
                              </w:rPr>
                              <w:fldChar w:fldCharType="end"/>
                            </w:r>
                            <w:bookmarkEnd w:id="182"/>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83"/>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9" type="#_x0000_t202" style="position:absolute;left:0;text-align:left;margin-left:-1.15pt;margin-top:18.65pt;width:451.3pt;height:2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P8OAoU0AgAAagQAAA4AAAAAAAAAAAAAAAAA&#10;LgIAAGRycy9lMm9Eb2MueG1sUEsBAi0AFAAGAAgAAAAhAG10eBjdAAAACAEAAA8AAAAAAAAAAAAA&#10;AAAAjgQAAGRycy9kb3ducmV2LnhtbFBLBQYAAAAABAAEAPMAAACYBQAAAAA=&#10;" stroked="f">
                <v:textbox inset="0,0,0,0">
                  <w:txbxContent>
                    <w:p w14:paraId="44D2717B" w14:textId="51AFBC78" w:rsidR="00063AE0" w:rsidRPr="00CE670A" w:rsidRDefault="00063AE0" w:rsidP="00CE670A">
                      <w:pPr>
                        <w:rPr>
                          <w:b/>
                          <w:noProof/>
                        </w:rPr>
                      </w:pPr>
                      <w:bookmarkStart w:id="184" w:name="_Ref512410742"/>
                      <w:bookmarkStart w:id="185" w:name="_Toc514915792"/>
                      <w:proofErr w:type="gramStart"/>
                      <w:r w:rsidRPr="00CE670A">
                        <w:rPr>
                          <w:b/>
                        </w:rPr>
                        <w:t xml:space="preserve">Table </w:t>
                      </w:r>
                      <w:proofErr w:type="gramEnd"/>
                      <w:r>
                        <w:rPr>
                          <w:b/>
                        </w:rPr>
                        <w:fldChar w:fldCharType="begin"/>
                      </w:r>
                      <w:r>
                        <w:rPr>
                          <w:b/>
                        </w:rPr>
                        <w:instrText xml:space="preserve"> STYLEREF 1 \s </w:instrText>
                      </w:r>
                      <w:r>
                        <w:rPr>
                          <w:b/>
                        </w:rPr>
                        <w:fldChar w:fldCharType="separate"/>
                      </w:r>
                      <w:r>
                        <w:rPr>
                          <w:b/>
                          <w:noProof/>
                        </w:rPr>
                        <w:t>3</w:t>
                      </w:r>
                      <w:r>
                        <w:rPr>
                          <w:b/>
                        </w:rPr>
                        <w:fldChar w:fldCharType="end"/>
                      </w:r>
                      <w:proofErr w:type="gramStart"/>
                      <w:r>
                        <w:rPr>
                          <w:b/>
                        </w:rPr>
                        <w:t>.</w:t>
                      </w:r>
                      <w:proofErr w:type="gramEnd"/>
                      <w:r>
                        <w:rPr>
                          <w:b/>
                        </w:rPr>
                        <w:fldChar w:fldCharType="begin"/>
                      </w:r>
                      <w:r>
                        <w:rPr>
                          <w:b/>
                        </w:rPr>
                        <w:instrText xml:space="preserve"> SEQ Table \* ARABIC \s 1 </w:instrText>
                      </w:r>
                      <w:r>
                        <w:rPr>
                          <w:b/>
                        </w:rPr>
                        <w:fldChar w:fldCharType="separate"/>
                      </w:r>
                      <w:r>
                        <w:rPr>
                          <w:b/>
                          <w:noProof/>
                        </w:rPr>
                        <w:t>1</w:t>
                      </w:r>
                      <w:r>
                        <w:rPr>
                          <w:b/>
                        </w:rPr>
                        <w:fldChar w:fldCharType="end"/>
                      </w:r>
                      <w:bookmarkEnd w:id="184"/>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85"/>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1123AF68"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bl>
    <w:p w14:paraId="72ADA09D" w14:textId="77777777" w:rsidR="00B13CAA" w:rsidRDefault="00B13CAA">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CCF723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D77267" w14:textId="54441E8A"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Channels not maintained, weeds and brush uncut</w:t>
            </w:r>
          </w:p>
        </w:tc>
        <w:tc>
          <w:tcPr>
            <w:tcW w:w="1260" w:type="dxa"/>
            <w:tcBorders>
              <w:top w:val="nil"/>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lastRenderedPageBreak/>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786E431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F4A67" w14:textId="0552F619"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Asphalt</w:t>
            </w:r>
          </w:p>
        </w:tc>
        <w:tc>
          <w:tcPr>
            <w:tcW w:w="1260" w:type="dxa"/>
            <w:tcBorders>
              <w:top w:val="nil"/>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86" w:name="_Ref512411506"/>
    </w:p>
    <w:p w14:paraId="57A2A737" w14:textId="352ED816" w:rsidR="00416F39" w:rsidRPr="00CE670A" w:rsidRDefault="00416F39" w:rsidP="00CE670A">
      <w:pPr>
        <w:rPr>
          <w:b/>
        </w:rPr>
      </w:pPr>
      <w:bookmarkStart w:id="187" w:name="_Ref514592354"/>
      <w:bookmarkStart w:id="188" w:name="_Toc51491579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2</w:t>
      </w:r>
      <w:r w:rsidR="00712650">
        <w:rPr>
          <w:b/>
        </w:rPr>
        <w:fldChar w:fldCharType="end"/>
      </w:r>
      <w:bookmarkEnd w:id="186"/>
      <w:bookmarkEnd w:id="187"/>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88"/>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proofErr w:type="spellStart"/>
            <w:r>
              <w:rPr>
                <w:lang w:val="en-ZA" w:eastAsia="en-ZA"/>
              </w:rPr>
              <w:t>Silty</w:t>
            </w:r>
            <w:proofErr w:type="spellEnd"/>
            <w:r>
              <w:rPr>
                <w:lang w:val="en-ZA" w:eastAsia="en-ZA"/>
              </w:rPr>
              <w:t xml:space="preserve">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proofErr w:type="spellStart"/>
            <w:r>
              <w:rPr>
                <w:lang w:val="en-ZA" w:eastAsia="en-ZA"/>
              </w:rPr>
              <w:t>Silty</w:t>
            </w:r>
            <w:proofErr w:type="spellEnd"/>
            <w:r>
              <w:rPr>
                <w:lang w:val="en-ZA" w:eastAsia="en-ZA"/>
              </w:rPr>
              <w:t xml:space="preserve">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89" w:name="_Toc514913898"/>
      <w:r>
        <w:t>Run simulation and save data</w:t>
      </w:r>
      <w:bookmarkEnd w:id="189"/>
    </w:p>
    <w:p w14:paraId="22CC4616" w14:textId="05944B79"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 xml:space="preserve">While the </w:t>
      </w:r>
      <w:r w:rsidR="00E970D6">
        <w:lastRenderedPageBreak/>
        <w:t>elapsed time is less than the storm duration, water is being added to the system as rainfall.</w:t>
      </w:r>
      <w:r w:rsidR="009943A2">
        <w:t xml:space="preserve"> The </w:t>
      </w:r>
      <w:proofErr w:type="spellStart"/>
      <w:r w:rsidR="00626C90">
        <w:rPr>
          <w:i/>
          <w:lang w:val="en-ZA" w:eastAsia="en-ZA"/>
        </w:rPr>
        <w:t>OverlandF</w:t>
      </w:r>
      <w:ins w:id="190" w:author="Riana Willers" w:date="2018-05-24T22:56:00Z">
        <w:r w:rsidR="00A52921">
          <w:rPr>
            <w:i/>
            <w:lang w:val="en-ZA" w:eastAsia="en-ZA"/>
          </w:rPr>
          <w:t>l</w:t>
        </w:r>
      </w:ins>
      <w:del w:id="191" w:author="Riana Willers" w:date="2018-05-24T22:56:00Z">
        <w:r w:rsidR="00626C90" w:rsidDel="00A52921">
          <w:rPr>
            <w:i/>
            <w:lang w:val="en-ZA" w:eastAsia="en-ZA"/>
          </w:rPr>
          <w:delText>L</w:delText>
        </w:r>
      </w:del>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drawing>
          <wp:anchor distT="0" distB="0" distL="114300" distR="114300" simplePos="0" relativeHeight="251622912" behindDoc="0" locked="0" layoutInCell="1" allowOverlap="1" wp14:anchorId="032FA6A3" wp14:editId="53857C8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92" w:name="_Toc514913899"/>
      <w:r>
        <w:t>Visualise</w:t>
      </w:r>
      <w:r w:rsidR="009160A1">
        <w:t xml:space="preserve"> output data</w:t>
      </w:r>
      <w:bookmarkEnd w:id="192"/>
    </w:p>
    <w:p w14:paraId="11065F8F" w14:textId="5F21EB9B" w:rsidR="009160A1" w:rsidDel="00A52921" w:rsidRDefault="00E471B3" w:rsidP="009160A1">
      <w:pPr>
        <w:rPr>
          <w:del w:id="193" w:author="Riana Willers" w:date="2018-05-24T22:57:00Z"/>
        </w:rPr>
      </w:pPr>
      <w:r>
        <w:t>T</w:t>
      </w:r>
      <w:r w:rsidR="002506DB">
        <w:t>he</w:t>
      </w:r>
      <w:r>
        <w:t xml:space="preserve"> experimental outcome of the s</w:t>
      </w:r>
      <w:r w:rsidR="002506DB">
        <w:t>imulation</w:t>
      </w:r>
      <w:r>
        <w:t xml:space="preserve"> was visualised by plotting the hydrograph</w:t>
      </w:r>
      <w:r w:rsidR="002506DB">
        <w:t xml:space="preserve"> </w:t>
      </w:r>
      <w:ins w:id="194" w:author="Riana Willers" w:date="2018-05-24T22:57:00Z">
        <w:r w:rsidR="00A52921">
          <w:t xml:space="preserve">(Figure xxx) </w:t>
        </w:r>
      </w:ins>
      <w:r w:rsidR="002506DB">
        <w:t xml:space="preserve">and </w:t>
      </w:r>
      <w:r>
        <w:t xml:space="preserve">cumulative water flow graph </w:t>
      </w:r>
      <w:ins w:id="195" w:author="Riana Willers" w:date="2018-05-24T22:57:00Z">
        <w:r w:rsidR="00A52921">
          <w:t>(Fi</w:t>
        </w:r>
      </w:ins>
      <w:ins w:id="196" w:author="Riana Willers" w:date="2018-05-24T22:58:00Z">
        <w:r w:rsidR="00A52921">
          <w:t>g</w:t>
        </w:r>
      </w:ins>
      <w:ins w:id="197" w:author="Riana Willers" w:date="2018-05-24T22:57:00Z">
        <w:r w:rsidR="00A52921">
          <w:t xml:space="preserve">) </w:t>
        </w:r>
      </w:ins>
      <w:r w:rsidR="00626C90">
        <w:t xml:space="preserve">from the data captured </w:t>
      </w:r>
      <w:r>
        <w:t>at the outlet node.</w:t>
      </w:r>
    </w:p>
    <w:p w14:paraId="28D4DBE7" w14:textId="1F1FFCC1" w:rsidR="002B02A6" w:rsidDel="00A52921" w:rsidRDefault="002B02A6" w:rsidP="00A52921">
      <w:pPr>
        <w:rPr>
          <w:del w:id="198" w:author="Riana Willers" w:date="2018-05-24T22:57:00Z"/>
        </w:rPr>
      </w:pPr>
    </w:p>
    <w:p w14:paraId="54C39E06" w14:textId="578D37EB" w:rsidR="002506DB" w:rsidRPr="009160A1" w:rsidRDefault="002506DB" w:rsidP="00A52921">
      <w:pPr>
        <w:ind w:left="0"/>
        <w:pPrChange w:id="199" w:author="Riana Willers" w:date="2018-05-24T22:57:00Z">
          <w:pPr/>
        </w:pPrChange>
      </w:pPr>
    </w:p>
    <w:p w14:paraId="6E38FE0E" w14:textId="77777777" w:rsidR="006841BF" w:rsidRDefault="006841BF" w:rsidP="00C97755">
      <w:bookmarkStart w:id="200" w:name="_Toc432386599"/>
      <w:bookmarkStart w:id="201" w:name="_Toc462919334"/>
    </w:p>
    <w:p w14:paraId="1F3259AB" w14:textId="056BF811" w:rsidR="006841BF" w:rsidRDefault="006841BF" w:rsidP="00B13CAA">
      <w:pPr>
        <w:ind w:left="0"/>
      </w:pPr>
    </w:p>
    <w:p w14:paraId="14BE1EB4" w14:textId="392CE3D8" w:rsidR="006841BF" w:rsidRDefault="00C00144" w:rsidP="00C00144">
      <w:pPr>
        <w:ind w:left="0"/>
      </w:pPr>
      <w:r>
        <w:rPr>
          <w:noProof/>
          <w:lang w:val="en-ZA" w:eastAsia="en-ZA"/>
        </w:rPr>
        <w:lastRenderedPageBreak/>
        <w:drawing>
          <wp:anchor distT="0" distB="0" distL="114300" distR="114300" simplePos="0" relativeHeight="251665920" behindDoc="0" locked="0" layoutInCell="1" allowOverlap="1" wp14:anchorId="5BA7B3A1" wp14:editId="430700E3">
            <wp:simplePos x="0" y="0"/>
            <wp:positionH relativeFrom="column">
              <wp:posOffset>769620</wp:posOffset>
            </wp:positionH>
            <wp:positionV relativeFrom="paragraph">
              <wp:posOffset>5735320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11648" behindDoc="0" locked="0" layoutInCell="1" allowOverlap="1" wp14:anchorId="40229318" wp14:editId="7EB9E6FE">
            <wp:simplePos x="0" y="0"/>
            <wp:positionH relativeFrom="column">
              <wp:posOffset>396875</wp:posOffset>
            </wp:positionH>
            <wp:positionV relativeFrom="paragraph">
              <wp:posOffset>4551680</wp:posOffset>
            </wp:positionV>
            <wp:extent cx="5372100" cy="11811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mWaterFlow.eps"/>
                    <pic:cNvPicPr/>
                  </pic:nvPicPr>
                  <pic:blipFill rotWithShape="1">
                    <a:blip r:embed="rId93" cstate="print">
                      <a:extLst>
                        <a:ext uri="{28A0092B-C50C-407E-A947-70E740481C1C}">
                          <a14:useLocalDpi xmlns:a14="http://schemas.microsoft.com/office/drawing/2010/main" val="0"/>
                        </a:ext>
                      </a:extLst>
                    </a:blip>
                    <a:srcRect b="73799"/>
                    <a:stretch/>
                  </pic:blipFill>
                  <pic:spPr bwMode="auto">
                    <a:xfrm>
                      <a:off x="0" y="0"/>
                      <a:ext cx="53721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60800" behindDoc="0" locked="0" layoutInCell="1" allowOverlap="1" wp14:anchorId="5D889647" wp14:editId="3CDF9902">
            <wp:simplePos x="0" y="0"/>
            <wp:positionH relativeFrom="column">
              <wp:posOffset>712470</wp:posOffset>
            </wp:positionH>
            <wp:positionV relativeFrom="paragraph">
              <wp:posOffset>1065530</wp:posOffset>
            </wp:positionV>
            <wp:extent cx="4895850" cy="3263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06528" behindDoc="0" locked="0" layoutInCell="1" allowOverlap="1" wp14:anchorId="6937C87A" wp14:editId="68FDA995">
            <wp:simplePos x="0" y="0"/>
            <wp:positionH relativeFrom="column">
              <wp:posOffset>417195</wp:posOffset>
            </wp:positionH>
            <wp:positionV relativeFrom="paragraph">
              <wp:posOffset>1270</wp:posOffset>
            </wp:positionV>
            <wp:extent cx="5351780" cy="10668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drograph.eps"/>
                    <pic:cNvPicPr/>
                  </pic:nvPicPr>
                  <pic:blipFill rotWithShape="1">
                    <a:blip r:embed="rId95" cstate="print">
                      <a:extLst>
                        <a:ext uri="{28A0092B-C50C-407E-A947-70E740481C1C}">
                          <a14:useLocalDpi xmlns:a14="http://schemas.microsoft.com/office/drawing/2010/main" val="0"/>
                        </a:ext>
                      </a:extLst>
                    </a:blip>
                    <a:srcRect b="74402"/>
                    <a:stretch/>
                  </pic:blipFill>
                  <pic:spPr bwMode="auto">
                    <a:xfrm>
                      <a:off x="0" y="0"/>
                      <a:ext cx="53517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21369" w14:textId="7FF66869" w:rsidR="00467952" w:rsidRDefault="006339FB" w:rsidP="00D71A90">
      <w:pPr>
        <w:pStyle w:val="Heading2"/>
        <w:rPr>
          <w:lang w:val="en-GB"/>
        </w:rPr>
      </w:pPr>
      <w:bookmarkStart w:id="202" w:name="_Toc514913900"/>
      <w:r>
        <w:rPr>
          <w:lang w:val="en-GB"/>
        </w:rPr>
        <w:lastRenderedPageBreak/>
        <w:t>Calibration</w:t>
      </w:r>
      <w:bookmarkEnd w:id="200"/>
      <w:bookmarkEnd w:id="201"/>
      <w:bookmarkEnd w:id="202"/>
    </w:p>
    <w:p w14:paraId="5ECB7B6B" w14:textId="2FB2A37E" w:rsidR="008F5178" w:rsidRDefault="005C214A" w:rsidP="000A2DB4">
      <w:r>
        <w:rPr>
          <w:noProof/>
          <w:lang w:val="en-ZA" w:eastAsia="en-ZA"/>
        </w:rPr>
        <mc:AlternateContent>
          <mc:Choice Requires="wps">
            <w:drawing>
              <wp:anchor distT="0" distB="0" distL="114300" distR="114300" simplePos="0" relativeHeight="251619840" behindDoc="1" locked="0" layoutInCell="1" allowOverlap="1" wp14:anchorId="7E4B4749" wp14:editId="665F9A62">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35079285" w:rsidR="00063AE0" w:rsidRPr="00CE670A" w:rsidRDefault="00063AE0" w:rsidP="00CE670A">
                            <w:pPr>
                              <w:ind w:left="0"/>
                              <w:jc w:val="center"/>
                              <w:rPr>
                                <w:b/>
                                <w:noProof/>
                              </w:rPr>
                            </w:pPr>
                            <w:bookmarkStart w:id="203" w:name="_Ref510446975"/>
                            <w:bookmarkStart w:id="204" w:name="_Toc514918655"/>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3</w:t>
                            </w:r>
                            <w:r>
                              <w:rPr>
                                <w:b/>
                              </w:rPr>
                              <w:fldChar w:fldCharType="end"/>
                            </w:r>
                            <w:bookmarkEnd w:id="203"/>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ins w:id="205" w:author="Riana Willers" w:date="2018-05-24T22:58:00Z">
                              <w:r w:rsidR="003A47AE">
                                <w:rPr>
                                  <w:b/>
                                </w:rPr>
                                <w:t>c</w:t>
                              </w:r>
                            </w:ins>
                            <w:del w:id="206" w:author="Riana Willers" w:date="2018-05-24T22:58:00Z">
                              <w:r w:rsidRPr="00CE670A" w:rsidDel="003A47AE">
                                <w:rPr>
                                  <w:b/>
                                </w:rPr>
                                <w:delText>C</w:delText>
                              </w:r>
                            </w:del>
                            <w:r w:rsidRPr="00CE670A">
                              <w:rPr>
                                <w:b/>
                              </w:rPr>
                              <w:t>alibration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40" type="#_x0000_t202" style="position:absolute;left:0;text-align:left;margin-left:30.8pt;margin-top:451.5pt;width:419.5pt;height:.05pt;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ALw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" stroked="f">
                <v:textbox style="mso-fit-shape-to-text:t" inset="0,0,0,0">
                  <w:txbxContent>
                    <w:p w14:paraId="150C6B76" w14:textId="35079285" w:rsidR="00063AE0" w:rsidRPr="00CE670A" w:rsidRDefault="00063AE0" w:rsidP="00CE670A">
                      <w:pPr>
                        <w:ind w:left="0"/>
                        <w:jc w:val="center"/>
                        <w:rPr>
                          <w:b/>
                          <w:noProof/>
                        </w:rPr>
                      </w:pPr>
                      <w:bookmarkStart w:id="207" w:name="_Ref510446975"/>
                      <w:bookmarkStart w:id="208" w:name="_Toc514918655"/>
                      <w:proofErr w:type="gramStart"/>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3</w:t>
                      </w:r>
                      <w:r>
                        <w:rPr>
                          <w:b/>
                        </w:rPr>
                        <w:fldChar w:fldCharType="end"/>
                      </w:r>
                      <w:bookmarkEnd w:id="207"/>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ins w:id="209" w:author="Riana Willers" w:date="2018-05-24T22:58:00Z">
                        <w:r w:rsidR="003A47AE">
                          <w:rPr>
                            <w:b/>
                          </w:rPr>
                          <w:t>c</w:t>
                        </w:r>
                      </w:ins>
                      <w:del w:id="210" w:author="Riana Willers" w:date="2018-05-24T22:58:00Z">
                        <w:r w:rsidRPr="00CE670A" w:rsidDel="003A47AE">
                          <w:rPr>
                            <w:b/>
                          </w:rPr>
                          <w:delText>C</w:delText>
                        </w:r>
                      </w:del>
                      <w:r w:rsidRPr="00CE670A">
                        <w:rPr>
                          <w:b/>
                        </w:rPr>
                        <w:t>alibration</w:t>
                      </w:r>
                      <w:bookmarkEnd w:id="208"/>
                    </w:p>
                  </w:txbxContent>
                </v:textbox>
                <w10:wrap type="tight"/>
              </v:shape>
            </w:pict>
          </mc:Fallback>
        </mc:AlternateContent>
      </w:r>
      <w:r>
        <w:rPr>
          <w:noProof/>
          <w:lang w:val="en-ZA" w:eastAsia="en-ZA"/>
        </w:rPr>
        <w:drawing>
          <wp:anchor distT="0" distB="0" distL="114300" distR="114300" simplePos="0" relativeHeight="251616768" behindDoc="1" locked="0" layoutInCell="1" allowOverlap="1" wp14:anchorId="4C5973F2" wp14:editId="7CB298F5">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C474C7" w:rsidRPr="00C474C7">
        <w:t xml:space="preserve">Figure </w:t>
      </w:r>
      <w:r w:rsidR="00C474C7" w:rsidRPr="00C474C7">
        <w:rPr>
          <w:noProof/>
        </w:rPr>
        <w:t>3.3</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4D6F2CBB"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C474C7" w:rsidRPr="00C474C7">
        <w:t xml:space="preserve">Table </w:t>
      </w:r>
      <w:r w:rsidR="00C474C7" w:rsidRPr="00C474C7">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C474C7">
        <w:t xml:space="preserve">Figure </w:t>
      </w:r>
      <w:r w:rsidR="00C474C7">
        <w:rPr>
          <w:noProof/>
        </w:rPr>
        <w:t>3</w:t>
      </w:r>
      <w:r w:rsidR="00C474C7">
        <w:t>.</w:t>
      </w:r>
      <w:r w:rsidR="00C474C7">
        <w:rPr>
          <w:noProof/>
        </w:rPr>
        <w:t>4</w:t>
      </w:r>
      <w:r w:rsidR="001A38B4">
        <w:fldChar w:fldCharType="end"/>
      </w:r>
      <w:r w:rsidR="001A38B4">
        <w:t xml:space="preserve"> </w:t>
      </w:r>
      <w:r w:rsidR="00DD510D">
        <w:t xml:space="preserve">the unreasonable values, which are clearly not possible are shown in red, thereby defining the reasonable values as the parts not in red. </w:t>
      </w:r>
    </w:p>
    <w:p w14:paraId="12620AE6" w14:textId="3E208EC8"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C474C7" w:rsidRPr="00C474C7">
        <w:t xml:space="preserve">Table </w:t>
      </w:r>
      <w:r w:rsidR="00C474C7" w:rsidRPr="00C474C7">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2E0C6E7E" w:rsidR="001619C6" w:rsidRPr="00CE670A" w:rsidRDefault="00E442D8" w:rsidP="00CE670A">
      <w:pPr>
        <w:rPr>
          <w:b/>
        </w:rPr>
      </w:pPr>
      <w:bookmarkStart w:id="211" w:name="_Ref511028668"/>
      <w:bookmarkStart w:id="212" w:name="_Toc514915794"/>
      <w:r w:rsidRPr="00CE670A">
        <w:rPr>
          <w:b/>
          <w:noProof/>
          <w:lang w:val="en-ZA" w:eastAsia="en-ZA"/>
        </w:rPr>
        <w:drawing>
          <wp:anchor distT="0" distB="0" distL="114300" distR="114300" simplePos="0" relativeHeight="251621888" behindDoc="0" locked="0" layoutInCell="1" allowOverlap="1" wp14:anchorId="1E3A55D0" wp14:editId="6AA2FCC4">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97">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3</w:t>
      </w:r>
      <w:r w:rsidR="00712650">
        <w:rPr>
          <w:b/>
        </w:rPr>
        <w:fldChar w:fldCharType="end"/>
      </w:r>
      <w:bookmarkEnd w:id="211"/>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212"/>
      <w:r w:rsidR="00BF5460" w:rsidRPr="00CE670A">
        <w:rPr>
          <w:b/>
        </w:rPr>
        <w:fldChar w:fldCharType="end"/>
      </w:r>
    </w:p>
    <w:p w14:paraId="6B60F52E" w14:textId="751EE542" w:rsidR="0060193E" w:rsidRPr="00B05A03" w:rsidRDefault="00B05A03" w:rsidP="00460564">
      <w:pPr>
        <w:rPr>
          <w:b/>
        </w:rPr>
      </w:pPr>
      <w:r>
        <w:rPr>
          <w:noProof/>
          <w:lang w:val="en-ZA" w:eastAsia="en-ZA"/>
        </w:rPr>
        <mc:AlternateContent>
          <mc:Choice Requires="wps">
            <w:drawing>
              <wp:anchor distT="0" distB="0" distL="114300" distR="114300" simplePos="0" relativeHeight="251713024" behindDoc="0" locked="0" layoutInCell="1" allowOverlap="1" wp14:anchorId="2B091796" wp14:editId="09C7DE85">
                <wp:simplePos x="0" y="0"/>
                <wp:positionH relativeFrom="column">
                  <wp:posOffset>790575</wp:posOffset>
                </wp:positionH>
                <wp:positionV relativeFrom="paragraph">
                  <wp:posOffset>6307455</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2F2D9CA6" w:rsidR="00063AE0" w:rsidRPr="00BF1215" w:rsidRDefault="00063AE0" w:rsidP="00B05A03">
                            <w:pPr>
                              <w:pStyle w:val="Caption"/>
                              <w:ind w:left="0"/>
                              <w:jc w:val="center"/>
                              <w:rPr>
                                <w:noProof/>
                              </w:rPr>
                            </w:pPr>
                            <w:bookmarkStart w:id="213" w:name="_Ref514917680"/>
                            <w:bookmarkStart w:id="214" w:name="_Toc514918656"/>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4</w:t>
                            </w:r>
                            <w:r>
                              <w:rPr>
                                <w:noProof/>
                              </w:rPr>
                              <w:fldChar w:fldCharType="end"/>
                            </w:r>
                            <w:bookmarkEnd w:id="213"/>
                            <w:r>
                              <w:t xml:space="preserve">: </w:t>
                            </w:r>
                            <w:del w:id="215" w:author="Riana Willers" w:date="2018-05-24T23:00:00Z">
                              <w:r w:rsidRPr="00CA662E" w:rsidDel="003A47AE">
                                <w:delText xml:space="preserve">Graph of </w:delText>
                              </w:r>
                            </w:del>
                            <w:r w:rsidRPr="00CA662E">
                              <w:t xml:space="preserve">Hydraulic </w:t>
                            </w:r>
                            <w:ins w:id="216" w:author="Riana Willers" w:date="2018-05-24T23:00:00Z">
                              <w:r w:rsidR="003A47AE">
                                <w:t>c</w:t>
                              </w:r>
                            </w:ins>
                            <w:del w:id="217" w:author="Riana Willers" w:date="2018-05-24T23:00:00Z">
                              <w:r w:rsidRPr="00CA662E" w:rsidDel="003A47AE">
                                <w:delText>C</w:delText>
                              </w:r>
                            </w:del>
                            <w:r w:rsidRPr="00CA662E">
                              <w:t>onductivity (AQTESOLV, 2016)</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2" o:spid="_x0000_s1041" type="#_x0000_t202" style="position:absolute;left:0;text-align:left;margin-left:62.25pt;margin-top:496.65pt;width:350.9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" stroked="f">
                <v:textbox style="mso-fit-shape-to-text:t" inset="0,0,0,0">
                  <w:txbxContent>
                    <w:p w14:paraId="269552FA" w14:textId="2F2D9CA6" w:rsidR="00063AE0" w:rsidRPr="00BF1215" w:rsidRDefault="00063AE0" w:rsidP="00B05A03">
                      <w:pPr>
                        <w:pStyle w:val="Caption"/>
                        <w:ind w:left="0"/>
                        <w:jc w:val="center"/>
                        <w:rPr>
                          <w:noProof/>
                        </w:rPr>
                      </w:pPr>
                      <w:bookmarkStart w:id="218" w:name="_Ref514917680"/>
                      <w:bookmarkStart w:id="219" w:name="_Toc514918656"/>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4</w:t>
                      </w:r>
                      <w:r>
                        <w:rPr>
                          <w:noProof/>
                        </w:rPr>
                        <w:fldChar w:fldCharType="end"/>
                      </w:r>
                      <w:bookmarkEnd w:id="218"/>
                      <w:r>
                        <w:t xml:space="preserve">: </w:t>
                      </w:r>
                      <w:del w:id="220" w:author="Riana Willers" w:date="2018-05-24T23:00:00Z">
                        <w:r w:rsidRPr="00CA662E" w:rsidDel="003A47AE">
                          <w:delText xml:space="preserve">Graph of </w:delText>
                        </w:r>
                      </w:del>
                      <w:r w:rsidRPr="00CA662E">
                        <w:t xml:space="preserve">Hydraulic </w:t>
                      </w:r>
                      <w:ins w:id="221" w:author="Riana Willers" w:date="2018-05-24T23:00:00Z">
                        <w:r w:rsidR="003A47AE">
                          <w:t>c</w:t>
                        </w:r>
                      </w:ins>
                      <w:del w:id="222" w:author="Riana Willers" w:date="2018-05-24T23:00:00Z">
                        <w:r w:rsidRPr="00CA662E" w:rsidDel="003A47AE">
                          <w:delText>C</w:delText>
                        </w:r>
                      </w:del>
                      <w:r w:rsidRPr="00CA662E">
                        <w:t>onductivity (AQTESOLV, 2016)</w:t>
                      </w:r>
                      <w:bookmarkEnd w:id="219"/>
                    </w:p>
                  </w:txbxContent>
                </v:textbox>
                <w10:wrap type="topAndBottom"/>
              </v:shape>
            </w:pict>
          </mc:Fallback>
        </mc:AlternateContent>
      </w:r>
      <w:r>
        <w:rPr>
          <w:noProof/>
          <w:lang w:val="en-ZA" w:eastAsia="en-ZA"/>
        </w:rPr>
        <w:drawing>
          <wp:anchor distT="0" distB="0" distL="114300" distR="114300" simplePos="0" relativeHeight="251712000" behindDoc="0" locked="0" layoutInCell="1" allowOverlap="1" wp14:anchorId="6EC88DC0" wp14:editId="53B05CB2">
            <wp:simplePos x="0" y="0"/>
            <wp:positionH relativeFrom="column">
              <wp:posOffset>790575</wp:posOffset>
            </wp:positionH>
            <wp:positionV relativeFrom="paragraph">
              <wp:posOffset>3513455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Pr>
          <w:sz w:val="24"/>
          <w:szCs w:val="22"/>
        </w:rPr>
        <w:fldChar w:fldCharType="begin"/>
      </w:r>
      <w:r>
        <w:rPr>
          <w:sz w:val="24"/>
          <w:szCs w:val="22"/>
        </w:rPr>
        <w:instrText xml:space="preserve"> REF _Ref514917680 \h </w:instrText>
      </w:r>
      <w:r>
        <w:rPr>
          <w:sz w:val="24"/>
          <w:szCs w:val="22"/>
        </w:rPr>
      </w:r>
      <w:r>
        <w:rPr>
          <w:sz w:val="24"/>
          <w:szCs w:val="22"/>
        </w:rPr>
        <w:fldChar w:fldCharType="separate"/>
      </w:r>
      <w:r w:rsidR="00C474C7">
        <w:t xml:space="preserve">Figure </w:t>
      </w:r>
      <w:r w:rsidR="00C474C7">
        <w:rPr>
          <w:noProof/>
        </w:rPr>
        <w:t>3</w:t>
      </w:r>
      <w:r w:rsidR="00C474C7">
        <w:t>.</w:t>
      </w:r>
      <w:r w:rsidR="00C474C7">
        <w:rPr>
          <w:noProof/>
        </w:rPr>
        <w:t>4</w:t>
      </w:r>
      <w:r>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Pr="00B05A03">
        <w:rPr>
          <w:noProof/>
          <w:lang w:val="en-ZA" w:eastAsia="en-ZA"/>
        </w:rPr>
        <w:t xml:space="preserve"> </w:t>
      </w:r>
    </w:p>
    <w:p w14:paraId="2F70790B" w14:textId="74FB4006" w:rsidR="007D47AB" w:rsidRDefault="003E0D75" w:rsidP="00460564">
      <w:r>
        <w:rPr>
          <w:noProof/>
          <w:lang w:val="en-ZA" w:eastAsia="en-ZA"/>
        </w:rPr>
        <w:lastRenderedPageBreak/>
        <mc:AlternateContent>
          <mc:Choice Requires="wps">
            <w:drawing>
              <wp:anchor distT="0" distB="0" distL="114300" distR="114300" simplePos="0" relativeHeight="251667968" behindDoc="0" locked="0" layoutInCell="1" allowOverlap="1" wp14:anchorId="1CE6C6C7" wp14:editId="2FE1045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3DF64F3" w:rsidR="00063AE0" w:rsidRPr="00F12982" w:rsidRDefault="00063AE0" w:rsidP="006E71AE">
                            <w:pPr>
                              <w:pStyle w:val="Caption"/>
                              <w:rPr>
                                <w:noProof/>
                              </w:rPr>
                            </w:pPr>
                            <w:bookmarkStart w:id="223" w:name="_Ref514601546"/>
                            <w:bookmarkStart w:id="224" w:name="_Toc514918657"/>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5</w:t>
                            </w:r>
                            <w:r>
                              <w:rPr>
                                <w:noProof/>
                              </w:rPr>
                              <w:fldChar w:fldCharType="end"/>
                            </w:r>
                            <w:bookmarkEnd w:id="223"/>
                            <w:r>
                              <w:t xml:space="preserve">: </w:t>
                            </w:r>
                            <w:r w:rsidRPr="00033706">
                              <w:t xml:space="preserve">Visualisation of </w:t>
                            </w:r>
                            <w:ins w:id="225" w:author="Riana Willers" w:date="2018-05-24T23:01:00Z">
                              <w:r w:rsidR="003A47AE">
                                <w:t>c</w:t>
                              </w:r>
                            </w:ins>
                            <w:del w:id="226" w:author="Riana Willers" w:date="2018-05-24T23:01:00Z">
                              <w:r w:rsidRPr="00033706" w:rsidDel="003A47AE">
                                <w:delText>C</w:delText>
                              </w:r>
                            </w:del>
                            <w:r w:rsidRPr="00033706">
                              <w:t>alibration catchment topography grid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42" type="#_x0000_t202" style="position:absolute;left:0;text-align:left;margin-left:53.25pt;margin-top:324.85pt;width:384.1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" stroked="f">
                <v:textbox style="mso-fit-shape-to-text:t" inset="0,0,0,0">
                  <w:txbxContent>
                    <w:p w14:paraId="0102F587" w14:textId="03DF64F3" w:rsidR="00063AE0" w:rsidRPr="00F12982" w:rsidRDefault="00063AE0" w:rsidP="006E71AE">
                      <w:pPr>
                        <w:pStyle w:val="Caption"/>
                        <w:rPr>
                          <w:noProof/>
                        </w:rPr>
                      </w:pPr>
                      <w:bookmarkStart w:id="227" w:name="_Ref514601546"/>
                      <w:bookmarkStart w:id="228" w:name="_Toc514918657"/>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5</w:t>
                      </w:r>
                      <w:r>
                        <w:rPr>
                          <w:noProof/>
                        </w:rPr>
                        <w:fldChar w:fldCharType="end"/>
                      </w:r>
                      <w:bookmarkEnd w:id="227"/>
                      <w:r>
                        <w:t xml:space="preserve">: </w:t>
                      </w:r>
                      <w:r w:rsidRPr="00033706">
                        <w:t xml:space="preserve">Visualisation of </w:t>
                      </w:r>
                      <w:ins w:id="229" w:author="Riana Willers" w:date="2018-05-24T23:01:00Z">
                        <w:r w:rsidR="003A47AE">
                          <w:t>c</w:t>
                        </w:r>
                      </w:ins>
                      <w:del w:id="230" w:author="Riana Willers" w:date="2018-05-24T23:01:00Z">
                        <w:r w:rsidRPr="00033706" w:rsidDel="003A47AE">
                          <w:delText>C</w:delText>
                        </w:r>
                      </w:del>
                      <w:r w:rsidRPr="00033706">
                        <w:t>alibration catchment topography grid</w:t>
                      </w:r>
                      <w:bookmarkEnd w:id="228"/>
                    </w:p>
                  </w:txbxContent>
                </v:textbox>
                <w10:wrap type="topAndBottom"/>
              </v:shape>
            </w:pict>
          </mc:Fallback>
        </mc:AlternateContent>
      </w:r>
      <w:r>
        <w:rPr>
          <w:noProof/>
          <w:lang w:val="en-ZA" w:eastAsia="en-ZA"/>
        </w:rPr>
        <w:drawing>
          <wp:anchor distT="0" distB="0" distL="114300" distR="114300" simplePos="0" relativeHeight="251670016" behindDoc="0" locked="0" layoutInCell="1" allowOverlap="1" wp14:anchorId="16AAE60D" wp14:editId="667031C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99"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C474C7">
        <w:t xml:space="preserve">Figure </w:t>
      </w:r>
      <w:r w:rsidR="00C474C7">
        <w:rPr>
          <w:noProof/>
        </w:rPr>
        <w:t>3</w:t>
      </w:r>
      <w:r w:rsidR="00C474C7">
        <w:t>.</w:t>
      </w:r>
      <w:r w:rsidR="00C474C7">
        <w:rPr>
          <w:noProof/>
        </w:rPr>
        <w:t>5</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611FF8FC" w:rsidR="007D47AB" w:rsidRDefault="00740E27" w:rsidP="009D1E55">
      <w:r>
        <w:rPr>
          <w:noProof/>
          <w:lang w:val="en-ZA" w:eastAsia="en-ZA"/>
        </w:rPr>
        <mc:AlternateContent>
          <mc:Choice Requires="wps">
            <w:drawing>
              <wp:anchor distT="0" distB="0" distL="114300" distR="114300" simplePos="0" relativeHeight="251601408" behindDoc="0" locked="0" layoutInCell="1" allowOverlap="1" wp14:anchorId="09CAF4B0" wp14:editId="7931A322">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4044B8C0" w:rsidR="00063AE0" w:rsidRPr="00F75A97" w:rsidRDefault="00063AE0" w:rsidP="00F75A97">
                            <w:pPr>
                              <w:ind w:left="0"/>
                              <w:jc w:val="center"/>
                              <w:rPr>
                                <w:b/>
                                <w:noProof/>
                              </w:rPr>
                            </w:pPr>
                            <w:bookmarkStart w:id="231" w:name="_Ref510450920"/>
                            <w:bookmarkStart w:id="232" w:name="_Toc514918658"/>
                            <w:proofErr w:type="gramStart"/>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6</w:t>
                            </w:r>
                            <w:r>
                              <w:rPr>
                                <w:b/>
                              </w:rPr>
                              <w:fldChar w:fldCharType="end"/>
                            </w:r>
                            <w:bookmarkEnd w:id="231"/>
                            <w:r w:rsidRPr="00F75A97">
                              <w:rPr>
                                <w:b/>
                              </w:rPr>
                              <w:t xml:space="preserve">: </w:t>
                            </w:r>
                            <w:del w:id="233" w:author="Riana Willers" w:date="2018-05-24T23:01:00Z">
                              <w:r w:rsidRPr="00F75A97" w:rsidDel="003A47AE">
                                <w:rPr>
                                  <w:b/>
                                </w:rPr>
                                <w:delText>Graph of m</w:delText>
                              </w:r>
                            </w:del>
                            <w:ins w:id="234" w:author="Riana Willers" w:date="2018-05-24T23:01:00Z">
                              <w:r w:rsidR="003A47AE">
                                <w:rPr>
                                  <w:b/>
                                </w:rPr>
                                <w:t>M</w:t>
                              </w:r>
                            </w:ins>
                            <w:r w:rsidRPr="00F75A97">
                              <w:rPr>
                                <w:b/>
                              </w:rPr>
                              <w:t>easured flow</w:t>
                            </w:r>
                            <w:del w:id="235" w:author="Riana Willers" w:date="2018-05-24T23:01:00Z">
                              <w:r w:rsidRPr="00F75A97" w:rsidDel="003A47AE">
                                <w:rPr>
                                  <w:b/>
                                </w:rPr>
                                <w:delText>s</w:delText>
                              </w:r>
                            </w:del>
                            <w:r w:rsidRPr="00F75A97">
                              <w:rPr>
                                <w:b/>
                              </w:rPr>
                              <w:t xml:space="preserve"> </w:t>
                            </w:r>
                            <w:r>
                              <w:rPr>
                                <w:b/>
                              </w:rPr>
                              <w:t xml:space="preserve">and rainfall </w:t>
                            </w:r>
                            <w:del w:id="236" w:author="Riana Willers" w:date="2018-05-24T23:02:00Z">
                              <w:r w:rsidRPr="00F75A97" w:rsidDel="003A47AE">
                                <w:rPr>
                                  <w:b/>
                                </w:rPr>
                                <w:delText xml:space="preserve">of </w:delText>
                              </w:r>
                            </w:del>
                            <w:ins w:id="237" w:author="Riana Willers" w:date="2018-05-24T23:02:00Z">
                              <w:r w:rsidR="003A47AE">
                                <w:rPr>
                                  <w:b/>
                                </w:rPr>
                                <w:t>in the</w:t>
                              </w:r>
                              <w:r w:rsidR="003A47AE" w:rsidRPr="00F75A97">
                                <w:rPr>
                                  <w:b/>
                                </w:rPr>
                                <w:t xml:space="preserve"> </w:t>
                              </w:r>
                            </w:ins>
                            <w:r w:rsidRPr="00F75A97">
                              <w:rPr>
                                <w:b/>
                              </w:rPr>
                              <w:t>catchment</w:t>
                            </w:r>
                            <w:bookmarkEnd w:id="232"/>
                            <w:ins w:id="238" w:author="Riana Willers" w:date="2018-05-24T23:02:00Z">
                              <w:r w:rsidR="003A47AE">
                                <w:rPr>
                                  <w:b/>
                                </w:rPr>
                                <w:t xml:space="preserve"> for 1983 to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3" type="#_x0000_t202" style="position:absolute;left:0;text-align:left;margin-left:53.15pt;margin-top:262.55pt;width:375.0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2fvMAIAAGc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" stroked="f">
                <v:textbox style="mso-fit-shape-to-text:t" inset="0,0,0,0">
                  <w:txbxContent>
                    <w:p w14:paraId="1135022B" w14:textId="4044B8C0" w:rsidR="00063AE0" w:rsidRPr="00F75A97" w:rsidRDefault="00063AE0" w:rsidP="00F75A97">
                      <w:pPr>
                        <w:ind w:left="0"/>
                        <w:jc w:val="center"/>
                        <w:rPr>
                          <w:b/>
                          <w:noProof/>
                        </w:rPr>
                      </w:pPr>
                      <w:bookmarkStart w:id="239" w:name="_Ref510450920"/>
                      <w:bookmarkStart w:id="240" w:name="_Toc514918658"/>
                      <w:proofErr w:type="gramStart"/>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proofErr w:type="gramEnd"/>
                      <w:r>
                        <w:rPr>
                          <w:b/>
                        </w:rPr>
                        <w:fldChar w:fldCharType="begin"/>
                      </w:r>
                      <w:r>
                        <w:rPr>
                          <w:b/>
                        </w:rPr>
                        <w:instrText xml:space="preserve"> SEQ Figure \* ARABIC \s 1 </w:instrText>
                      </w:r>
                      <w:r>
                        <w:rPr>
                          <w:b/>
                        </w:rPr>
                        <w:fldChar w:fldCharType="separate"/>
                      </w:r>
                      <w:r>
                        <w:rPr>
                          <w:b/>
                          <w:noProof/>
                        </w:rPr>
                        <w:t>6</w:t>
                      </w:r>
                      <w:r>
                        <w:rPr>
                          <w:b/>
                        </w:rPr>
                        <w:fldChar w:fldCharType="end"/>
                      </w:r>
                      <w:bookmarkEnd w:id="239"/>
                      <w:r w:rsidRPr="00F75A97">
                        <w:rPr>
                          <w:b/>
                        </w:rPr>
                        <w:t xml:space="preserve">: </w:t>
                      </w:r>
                      <w:del w:id="241" w:author="Riana Willers" w:date="2018-05-24T23:01:00Z">
                        <w:r w:rsidRPr="00F75A97" w:rsidDel="003A47AE">
                          <w:rPr>
                            <w:b/>
                          </w:rPr>
                          <w:delText>Graph of m</w:delText>
                        </w:r>
                      </w:del>
                      <w:ins w:id="242" w:author="Riana Willers" w:date="2018-05-24T23:01:00Z">
                        <w:r w:rsidR="003A47AE">
                          <w:rPr>
                            <w:b/>
                          </w:rPr>
                          <w:t>M</w:t>
                        </w:r>
                      </w:ins>
                      <w:r w:rsidRPr="00F75A97">
                        <w:rPr>
                          <w:b/>
                        </w:rPr>
                        <w:t>easured flow</w:t>
                      </w:r>
                      <w:del w:id="243" w:author="Riana Willers" w:date="2018-05-24T23:01:00Z">
                        <w:r w:rsidRPr="00F75A97" w:rsidDel="003A47AE">
                          <w:rPr>
                            <w:b/>
                          </w:rPr>
                          <w:delText>s</w:delText>
                        </w:r>
                      </w:del>
                      <w:r w:rsidRPr="00F75A97">
                        <w:rPr>
                          <w:b/>
                        </w:rPr>
                        <w:t xml:space="preserve"> </w:t>
                      </w:r>
                      <w:r>
                        <w:rPr>
                          <w:b/>
                        </w:rPr>
                        <w:t xml:space="preserve">and rainfall </w:t>
                      </w:r>
                      <w:del w:id="244" w:author="Riana Willers" w:date="2018-05-24T23:02:00Z">
                        <w:r w:rsidRPr="00F75A97" w:rsidDel="003A47AE">
                          <w:rPr>
                            <w:b/>
                          </w:rPr>
                          <w:delText xml:space="preserve">of </w:delText>
                        </w:r>
                      </w:del>
                      <w:ins w:id="245" w:author="Riana Willers" w:date="2018-05-24T23:02:00Z">
                        <w:r w:rsidR="003A47AE">
                          <w:rPr>
                            <w:b/>
                          </w:rPr>
                          <w:t>in the</w:t>
                        </w:r>
                        <w:r w:rsidR="003A47AE" w:rsidRPr="00F75A97">
                          <w:rPr>
                            <w:b/>
                          </w:rPr>
                          <w:t xml:space="preserve"> </w:t>
                        </w:r>
                      </w:ins>
                      <w:r w:rsidRPr="00F75A97">
                        <w:rPr>
                          <w:b/>
                        </w:rPr>
                        <w:t>catchment</w:t>
                      </w:r>
                      <w:bookmarkEnd w:id="240"/>
                      <w:ins w:id="246" w:author="Riana Willers" w:date="2018-05-24T23:02:00Z">
                        <w:r w:rsidR="003A47AE">
                          <w:rPr>
                            <w:b/>
                          </w:rPr>
                          <w:t xml:space="preserve"> for 1983 to 2016</w:t>
                        </w:r>
                      </w:ins>
                    </w:p>
                  </w:txbxContent>
                </v:textbox>
                <w10:wrap type="topAndBottom"/>
              </v:shape>
            </w:pict>
          </mc:Fallback>
        </mc:AlternateContent>
      </w:r>
      <w:r>
        <w:rPr>
          <w:noProof/>
          <w:lang w:val="en-ZA" w:eastAsia="en-ZA"/>
        </w:rPr>
        <w:drawing>
          <wp:anchor distT="0" distB="0" distL="114300" distR="114300" simplePos="0" relativeHeight="251673088" behindDoc="0" locked="0" layoutInCell="1" allowOverlap="1" wp14:anchorId="0F024D2B" wp14:editId="004C5062">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C474C7" w:rsidRPr="00C474C7">
        <w:t xml:space="preserve">Figure </w:t>
      </w:r>
      <w:r w:rsidR="00C474C7" w:rsidRPr="00C474C7">
        <w:rPr>
          <w:noProof/>
        </w:rPr>
        <w:t>3.6</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2770812F"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w:t>
      </w:r>
      <w:ins w:id="247" w:author="Riana Willers" w:date="2018-05-24T23:03:00Z">
        <w:r w:rsidR="003A47AE">
          <w:t xml:space="preserve">initial </w:t>
        </w:r>
      </w:ins>
      <w:r w:rsidR="0065629C">
        <w:t xml:space="preserve">surface water depth was adjusted for each storm to best fit the required match on the measured flow. </w:t>
      </w:r>
      <w:r w:rsidR="00327A68">
        <w:t xml:space="preserve"> </w:t>
      </w:r>
    </w:p>
    <w:p w14:paraId="71CE17C1" w14:textId="44B4DEE7" w:rsidR="003E0D75" w:rsidRDefault="003E0D75" w:rsidP="003E0D75">
      <w:r w:rsidRPr="0065629C">
        <w:t xml:space="preserve">As can be seen from </w:t>
      </w:r>
      <w:r w:rsidR="00712650">
        <w:fldChar w:fldCharType="begin"/>
      </w:r>
      <w:r w:rsidR="00712650">
        <w:instrText xml:space="preserve"> REF _Ref514915590 \h </w:instrText>
      </w:r>
      <w:r w:rsidR="00712650">
        <w:fldChar w:fldCharType="separate"/>
      </w:r>
      <w:r w:rsidR="00C474C7">
        <w:t xml:space="preserve">Table </w:t>
      </w:r>
      <w:r w:rsidR="00C474C7">
        <w:rPr>
          <w:noProof/>
        </w:rPr>
        <w:t>3</w:t>
      </w:r>
      <w:r w:rsidR="00C474C7">
        <w:t>.</w:t>
      </w:r>
      <w:r w:rsidR="00C474C7">
        <w:rPr>
          <w:noProof/>
        </w:rPr>
        <w:t>4</w:t>
      </w:r>
      <w:r w:rsidR="00712650">
        <w:fldChar w:fldCharType="end"/>
      </w:r>
      <w:r w:rsidR="00712650">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 xml:space="preserve">m/s. The </w:t>
      </w:r>
      <w:proofErr w:type="spellStart"/>
      <w:r>
        <w:t>Landl</w:t>
      </w:r>
      <w:r w:rsidRPr="0065629C">
        <w:t>ab</w:t>
      </w:r>
      <w:proofErr w:type="spellEnd"/>
      <w:r w:rsidRPr="0065629C">
        <w:t xml:space="preserve"> overland flow and soil infiltration simulation components </w:t>
      </w:r>
      <w:r>
        <w:t xml:space="preserve">give realistic results for the real world terrain data, and </w:t>
      </w:r>
      <w:r w:rsidRPr="0065629C">
        <w:t>are therefore considered fit for use.</w:t>
      </w:r>
    </w:p>
    <w:p w14:paraId="29985724" w14:textId="29866EE2" w:rsidR="00712650" w:rsidRDefault="00712650">
      <w:pPr>
        <w:spacing w:before="0" w:after="0" w:line="240" w:lineRule="auto"/>
        <w:ind w:left="0"/>
        <w:jc w:val="left"/>
      </w:pPr>
      <w:r>
        <w:br w:type="page"/>
      </w:r>
    </w:p>
    <w:p w14:paraId="35015A74" w14:textId="4DBA9D80" w:rsidR="00712650" w:rsidRDefault="00712650" w:rsidP="00712650">
      <w:pPr>
        <w:pStyle w:val="Caption"/>
        <w:keepNext/>
      </w:pPr>
      <w:bookmarkStart w:id="248" w:name="_Ref514915590"/>
      <w:bookmarkStart w:id="249" w:name="_Toc514915795"/>
      <w:r>
        <w:lastRenderedPageBreak/>
        <w:t xml:space="preserve">Table </w:t>
      </w:r>
      <w:fldSimple w:instr=" STYLEREF 1 \s ">
        <w:r w:rsidR="00C474C7">
          <w:rPr>
            <w:noProof/>
          </w:rPr>
          <w:t>3</w:t>
        </w:r>
      </w:fldSimple>
      <w:r>
        <w:t>.</w:t>
      </w:r>
      <w:fldSimple w:instr=" SEQ Table \* ARABIC \s 1 ">
        <w:r w:rsidR="00C474C7">
          <w:rPr>
            <w:noProof/>
          </w:rPr>
          <w:t>4</w:t>
        </w:r>
      </w:fldSimple>
      <w:bookmarkEnd w:id="248"/>
      <w:r>
        <w:t xml:space="preserve">: </w:t>
      </w:r>
      <w:r w:rsidRPr="008D379B">
        <w:t>Measured and simulated flow for the calibration catchment area</w:t>
      </w:r>
      <w:bookmarkEnd w:id="249"/>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77E02A24" w:rsidR="00712650" w:rsidRDefault="00740841" w:rsidP="00712650">
            <w:pPr>
              <w:spacing w:before="0" w:after="0" w:line="240" w:lineRule="auto"/>
              <w:ind w:left="0"/>
              <w:jc w:val="center"/>
              <w:rPr>
                <w:b/>
                <w:bCs/>
              </w:rPr>
            </w:pPr>
            <w:ins w:id="250" w:author="Riana Willers" w:date="2018-05-24T23:04:00Z">
              <w:r>
                <w:rPr>
                  <w:b/>
                  <w:bCs/>
                </w:rPr>
                <w:t>Initial s</w:t>
              </w:r>
            </w:ins>
            <w:del w:id="251" w:author="Riana Willers" w:date="2018-05-24T23:04:00Z">
              <w:r w:rsidR="00712650" w:rsidDel="00740841">
                <w:rPr>
                  <w:b/>
                  <w:bCs/>
                </w:rPr>
                <w:delText>S</w:delText>
              </w:r>
            </w:del>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42B056F7" w14:textId="77777777" w:rsidR="00712650" w:rsidRDefault="00712650">
      <w:pPr>
        <w:spacing w:before="0" w:after="0" w:line="240" w:lineRule="auto"/>
        <w:ind w:left="0"/>
        <w:jc w:val="left"/>
        <w:rPr>
          <w:b/>
          <w:caps/>
          <w:sz w:val="24"/>
        </w:rPr>
      </w:pPr>
      <w:bookmarkStart w:id="252" w:name="_Toc432386600"/>
      <w:bookmarkStart w:id="253" w:name="_Toc462919335"/>
      <w:bookmarkStart w:id="254" w:name="_Toc514913901"/>
      <w:r>
        <w:br w:type="page"/>
      </w:r>
    </w:p>
    <w:p w14:paraId="19599E9D" w14:textId="6FC9F707" w:rsidR="00712650" w:rsidRDefault="009D0AC4" w:rsidP="00712650">
      <w:r>
        <w:rPr>
          <w:noProof/>
          <w:lang w:val="en-ZA" w:eastAsia="en-ZA"/>
        </w:rPr>
        <w:lastRenderedPageBreak/>
        <mc:AlternateContent>
          <mc:Choice Requires="wps">
            <w:drawing>
              <wp:anchor distT="0" distB="0" distL="114300" distR="114300" simplePos="0" relativeHeight="251695616" behindDoc="0" locked="0" layoutInCell="1" allowOverlap="1" wp14:anchorId="58FE7908" wp14:editId="0AB46AFD">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765E8527" w:rsidR="00063AE0" w:rsidRPr="00B83F6E" w:rsidRDefault="00063AE0" w:rsidP="009D0AC4">
                            <w:pPr>
                              <w:pStyle w:val="Caption"/>
                              <w:rPr>
                                <w:noProof/>
                              </w:rPr>
                            </w:pPr>
                            <w:bookmarkStart w:id="255" w:name="_Ref514915984"/>
                            <w:bookmarkStart w:id="256" w:name="_Toc514918659"/>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7</w:t>
                            </w:r>
                            <w:r>
                              <w:rPr>
                                <w:noProof/>
                              </w:rPr>
                              <w:fldChar w:fldCharType="end"/>
                            </w:r>
                            <w:bookmarkEnd w:id="255"/>
                            <w:r>
                              <w:t xml:space="preserve">: </w:t>
                            </w:r>
                            <w:r w:rsidRPr="00BA45BC">
                              <w:t>Hydrograph of simulated rainfall for 2009-02-10</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5" o:spid="_x0000_s1044" type="#_x0000_t202" style="position:absolute;left:0;text-align:left;margin-left:77.85pt;margin-top:323.1pt;width:349.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DvY7MYMgIAAGkEAAAOAAAAAAAAAAAAAAAA&#10;AC4CAABkcnMvZTJvRG9jLnhtbFBLAQItABQABgAIAAAAIQBS08sd4AAAAAsBAAAPAAAAAAAAAAAA&#10;AAAAAIwEAABkcnMvZG93bnJldi54bWxQSwUGAAAAAAQABADzAAAAmQUAAAAA&#10;" stroked="f">
                <v:textbox style="mso-fit-shape-to-text:t" inset="0,0,0,0">
                  <w:txbxContent>
                    <w:p w14:paraId="62ADB90A" w14:textId="765E8527" w:rsidR="00063AE0" w:rsidRPr="00B83F6E" w:rsidRDefault="00063AE0" w:rsidP="009D0AC4">
                      <w:pPr>
                        <w:pStyle w:val="Caption"/>
                        <w:rPr>
                          <w:noProof/>
                        </w:rPr>
                      </w:pPr>
                      <w:bookmarkStart w:id="257" w:name="_Ref514915984"/>
                      <w:bookmarkStart w:id="258" w:name="_Toc514918659"/>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7</w:t>
                      </w:r>
                      <w:r>
                        <w:rPr>
                          <w:noProof/>
                        </w:rPr>
                        <w:fldChar w:fldCharType="end"/>
                      </w:r>
                      <w:bookmarkEnd w:id="257"/>
                      <w:r>
                        <w:t xml:space="preserve">: </w:t>
                      </w:r>
                      <w:r w:rsidRPr="00BA45BC">
                        <w:t>Hydrograph of simulated rainfall for 2009-02-10</w:t>
                      </w:r>
                      <w:bookmarkEnd w:id="258"/>
                    </w:p>
                  </w:txbxContent>
                </v:textbox>
                <w10:wrap type="topAndBottom"/>
              </v:shape>
            </w:pict>
          </mc:Fallback>
        </mc:AlternateContent>
      </w:r>
      <w:r w:rsidR="00712650">
        <w:rPr>
          <w:noProof/>
          <w:lang w:val="en-ZA" w:eastAsia="en-ZA"/>
        </w:rPr>
        <w:drawing>
          <wp:anchor distT="0" distB="0" distL="114300" distR="114300" simplePos="0" relativeHeight="251709952" behindDoc="0" locked="0" layoutInCell="1" allowOverlap="1" wp14:anchorId="4E1E7AB0" wp14:editId="467925E8">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C474C7">
        <w:t xml:space="preserve">Figure </w:t>
      </w:r>
      <w:r w:rsidR="00C474C7">
        <w:rPr>
          <w:noProof/>
        </w:rPr>
        <w:t>3</w:t>
      </w:r>
      <w:r w:rsidR="00C474C7">
        <w:t>.</w:t>
      </w:r>
      <w:r w:rsidR="00C474C7">
        <w:rPr>
          <w:noProof/>
        </w:rPr>
        <w:t>7</w:t>
      </w:r>
      <w:r>
        <w:fldChar w:fldCharType="end"/>
      </w:r>
      <w:r>
        <w:t xml:space="preserve"> and </w:t>
      </w:r>
      <w:r>
        <w:fldChar w:fldCharType="begin"/>
      </w:r>
      <w:r>
        <w:instrText xml:space="preserve"> REF _Ref514915987 \h </w:instrText>
      </w:r>
      <w:r>
        <w:fldChar w:fldCharType="separate"/>
      </w:r>
      <w:r w:rsidR="00C474C7">
        <w:t xml:space="preserve">Figure </w:t>
      </w:r>
      <w:r w:rsidR="00C474C7">
        <w:rPr>
          <w:noProof/>
        </w:rPr>
        <w:t>3</w:t>
      </w:r>
      <w:r w:rsidR="00C474C7">
        <w:t>.</w:t>
      </w:r>
      <w:r w:rsidR="00C474C7">
        <w:rPr>
          <w:noProof/>
        </w:rPr>
        <w:t>8</w:t>
      </w:r>
      <w:r>
        <w:fldChar w:fldCharType="end"/>
      </w:r>
      <w:r w:rsidR="00712650">
        <w:t>. As can be seen from the table and figures, the simulated flow is well inside the approved area of calibration. Thus, the calibration was considered successful.</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696640" behindDoc="0" locked="0" layoutInCell="1" allowOverlap="1" wp14:anchorId="72BCE626" wp14:editId="30B00DC3">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6DBDA7F4" w:rsidR="00063AE0" w:rsidRPr="00781340" w:rsidRDefault="00063AE0" w:rsidP="009D0AC4">
                            <w:pPr>
                              <w:pStyle w:val="Caption"/>
                              <w:ind w:left="0"/>
                              <w:rPr>
                                <w:noProof/>
                              </w:rPr>
                            </w:pPr>
                            <w:bookmarkStart w:id="259" w:name="_Ref514915987"/>
                            <w:bookmarkStart w:id="260" w:name="_Toc514918660"/>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8</w:t>
                            </w:r>
                            <w:r>
                              <w:rPr>
                                <w:noProof/>
                              </w:rPr>
                              <w:fldChar w:fldCharType="end"/>
                            </w:r>
                            <w:bookmarkEnd w:id="259"/>
                            <w:r>
                              <w:t xml:space="preserve">: </w:t>
                            </w:r>
                            <w:r w:rsidRPr="00AC4756">
                              <w:t xml:space="preserve">Cumulative discharge </w:t>
                            </w:r>
                            <w:ins w:id="261" w:author="Riana Willers" w:date="2018-05-24T23:05:00Z">
                              <w:r w:rsidR="00740841">
                                <w:t xml:space="preserve">at the outlet node </w:t>
                              </w:r>
                            </w:ins>
                            <w:r w:rsidRPr="00AC4756">
                              <w:t>of simulated rainfall for 2009-02-10</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6" o:spid="_x0000_s1045" type="#_x0000_t202" style="position:absolute;left:0;text-align:left;margin-left:83.85pt;margin-top:275.75pt;width:352.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0MAIAAGkEAAAOAAAAZHJzL2Uyb0RvYy54bWysVMFu2zAMvQ/YPwi6L066Ju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Jqf7zQwAgAAaQQAAA4AAAAAAAAAAAAAAAAA&#10;LgIAAGRycy9lMm9Eb2MueG1sUEsBAi0AFAAGAAgAAAAhAFDMeF/hAAAACwEAAA8AAAAAAAAAAAAA&#10;AAAAigQAAGRycy9kb3ducmV2LnhtbFBLBQYAAAAABAAEAPMAAACYBQAAAAA=&#10;" stroked="f">
                <v:textbox style="mso-fit-shape-to-text:t" inset="0,0,0,0">
                  <w:txbxContent>
                    <w:p w14:paraId="0248CDB8" w14:textId="6DBDA7F4" w:rsidR="00063AE0" w:rsidRPr="00781340" w:rsidRDefault="00063AE0" w:rsidP="009D0AC4">
                      <w:pPr>
                        <w:pStyle w:val="Caption"/>
                        <w:ind w:left="0"/>
                        <w:rPr>
                          <w:noProof/>
                        </w:rPr>
                      </w:pPr>
                      <w:bookmarkStart w:id="262" w:name="_Ref514915987"/>
                      <w:bookmarkStart w:id="263" w:name="_Toc514918660"/>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8</w:t>
                      </w:r>
                      <w:r>
                        <w:rPr>
                          <w:noProof/>
                        </w:rPr>
                        <w:fldChar w:fldCharType="end"/>
                      </w:r>
                      <w:bookmarkEnd w:id="262"/>
                      <w:r>
                        <w:t xml:space="preserve">: </w:t>
                      </w:r>
                      <w:r w:rsidRPr="00AC4756">
                        <w:t xml:space="preserve">Cumulative discharge </w:t>
                      </w:r>
                      <w:ins w:id="264" w:author="Riana Willers" w:date="2018-05-24T23:05:00Z">
                        <w:r w:rsidR="00740841">
                          <w:t xml:space="preserve">at the outlet node </w:t>
                        </w:r>
                      </w:ins>
                      <w:r w:rsidRPr="00AC4756">
                        <w:t>of simulated rainfall for 2009-02-10</w:t>
                      </w:r>
                      <w:bookmarkEnd w:id="263"/>
                    </w:p>
                  </w:txbxContent>
                </v:textbox>
                <w10:wrap type="topAndBottom"/>
              </v:shape>
            </w:pict>
          </mc:Fallback>
        </mc:AlternateContent>
      </w:r>
      <w:r w:rsidR="00712650">
        <w:rPr>
          <w:noProof/>
          <w:lang w:val="en-ZA" w:eastAsia="en-ZA"/>
        </w:rPr>
        <w:drawing>
          <wp:anchor distT="0" distB="0" distL="114300" distR="114300" simplePos="0" relativeHeight="251710976" behindDoc="0" locked="0" layoutInCell="1" allowOverlap="1" wp14:anchorId="1D775F78" wp14:editId="6D0CD03F">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r>
        <w:rPr>
          <w:lang w:val="en-GB"/>
        </w:rPr>
        <w:lastRenderedPageBreak/>
        <w:t>S</w:t>
      </w:r>
      <w:r w:rsidR="002E70E2">
        <w:rPr>
          <w:lang w:val="en-GB"/>
        </w:rPr>
        <w:t>imulation</w:t>
      </w:r>
      <w:r>
        <w:rPr>
          <w:lang w:val="en-GB"/>
        </w:rPr>
        <w:t xml:space="preserve"> </w:t>
      </w:r>
      <w:bookmarkEnd w:id="252"/>
      <w:bookmarkEnd w:id="253"/>
      <w:r>
        <w:rPr>
          <w:lang w:val="en-GB"/>
        </w:rPr>
        <w:t>parameter sets</w:t>
      </w:r>
      <w:bookmarkEnd w:id="254"/>
      <w:r w:rsidR="00475BCB">
        <w:rPr>
          <w:lang w:val="en-GB"/>
        </w:rPr>
        <w:t xml:space="preserve"> </w:t>
      </w:r>
    </w:p>
    <w:p w14:paraId="03CF9D82" w14:textId="2DD68D0B" w:rsidR="00846F70" w:rsidRDefault="00740841" w:rsidP="00846F70">
      <w:r>
        <w:rPr>
          <w:noProof/>
          <w:lang w:val="en-ZA" w:eastAsia="en-ZA"/>
        </w:rPr>
        <w:drawing>
          <wp:anchor distT="0" distB="0" distL="114300" distR="114300" simplePos="0" relativeHeight="251674112" behindDoc="0" locked="0" layoutInCell="1" allowOverlap="1" wp14:anchorId="48155F3B" wp14:editId="5A457856">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3">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15744" behindDoc="0" locked="0" layoutInCell="1" allowOverlap="1" wp14:anchorId="2DF7F952" wp14:editId="1AEDA01D">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2C9F88F3" w:rsidR="00063AE0" w:rsidRPr="000C0996" w:rsidRDefault="00063AE0" w:rsidP="00B1063D">
                            <w:pPr>
                              <w:pStyle w:val="Caption"/>
                              <w:ind w:left="0"/>
                              <w:jc w:val="center"/>
                              <w:rPr>
                                <w:noProof/>
                              </w:rPr>
                            </w:pPr>
                            <w:bookmarkStart w:id="265" w:name="_Ref513878066"/>
                            <w:bookmarkStart w:id="266" w:name="_Toc514918661"/>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9</w:t>
                            </w:r>
                            <w:r>
                              <w:rPr>
                                <w:noProof/>
                              </w:rPr>
                              <w:fldChar w:fldCharType="end"/>
                            </w:r>
                            <w:bookmarkEnd w:id="265"/>
                            <w:r>
                              <w:t>: Valley topography with 5° slopes, discharge measured at lowest altitude at the top-right corner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46" type="#_x0000_t202" style="position:absolute;left:0;text-align:left;margin-left:57.05pt;margin-top:400pt;width:352.45pt;height:.05pt;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DrMAIAAGc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" stroked="f">
                <v:textbox style="mso-fit-shape-to-text:t" inset="0,0,0,0">
                  <w:txbxContent>
                    <w:p w14:paraId="21BBA52E" w14:textId="2C9F88F3" w:rsidR="00063AE0" w:rsidRPr="000C0996" w:rsidRDefault="00063AE0" w:rsidP="00B1063D">
                      <w:pPr>
                        <w:pStyle w:val="Caption"/>
                        <w:ind w:left="0"/>
                        <w:jc w:val="center"/>
                        <w:rPr>
                          <w:noProof/>
                        </w:rPr>
                      </w:pPr>
                      <w:bookmarkStart w:id="267" w:name="_Ref513878066"/>
                      <w:bookmarkStart w:id="268" w:name="_Toc514918661"/>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9</w:t>
                      </w:r>
                      <w:r>
                        <w:rPr>
                          <w:noProof/>
                        </w:rPr>
                        <w:fldChar w:fldCharType="end"/>
                      </w:r>
                      <w:bookmarkEnd w:id="267"/>
                      <w:r>
                        <w:t>: Valley topography with 5° slopes, discharge measured at lowest altitude at the top-right corner</w:t>
                      </w:r>
                      <w:bookmarkEnd w:id="268"/>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w:t>
      </w:r>
      <w:proofErr w:type="gramStart"/>
      <w:r w:rsidR="00211667">
        <w:t xml:space="preserve">a </w:t>
      </w:r>
      <w:r w:rsidR="008A5898">
        <w:t>synthetic</w:t>
      </w:r>
      <w:proofErr w:type="gramEnd"/>
      <w:r w:rsidR="008A5898">
        <w:t xml:space="preserve">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C474C7">
        <w:t xml:space="preserve">Figure </w:t>
      </w:r>
      <w:r w:rsidR="00C474C7">
        <w:rPr>
          <w:noProof/>
        </w:rPr>
        <w:t>3</w:t>
      </w:r>
      <w:r w:rsidR="00C474C7">
        <w:t>.</w:t>
      </w:r>
      <w:r w:rsidR="00C474C7">
        <w:rPr>
          <w:noProof/>
        </w:rPr>
        <w:t>9</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2C2EE685"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C474C7">
        <w:t xml:space="preserve">Figure </w:t>
      </w:r>
      <w:r w:rsidR="00C474C7">
        <w:rPr>
          <w:noProof/>
        </w:rPr>
        <w:t>3</w:t>
      </w:r>
      <w:r w:rsidR="00C474C7">
        <w:t>.</w:t>
      </w:r>
      <w:r w:rsidR="00C474C7">
        <w:rPr>
          <w:noProof/>
        </w:rPr>
        <w:t>10</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C474C7" w:rsidRPr="00C474C7">
        <w:t xml:space="preserve">Table </w:t>
      </w:r>
      <w:r w:rsidR="00C474C7" w:rsidRPr="00C474C7">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4829223D">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2CFD3AC2" w:rsidR="00D856CA" w:rsidRDefault="00CE53C7" w:rsidP="003908F2">
      <w:pPr>
        <w:ind w:left="709"/>
        <w:rPr>
          <w:szCs w:val="22"/>
        </w:rPr>
      </w:pPr>
      <w:r>
        <w:rPr>
          <w:noProof/>
          <w:lang w:val="en-ZA" w:eastAsia="en-ZA"/>
        </w:rPr>
        <mc:AlternateContent>
          <mc:Choice Requires="wps">
            <w:drawing>
              <wp:anchor distT="0" distB="0" distL="114300" distR="114300" simplePos="0" relativeHeight="251602432" behindDoc="0" locked="0" layoutInCell="1" allowOverlap="1" wp14:anchorId="71A05B45" wp14:editId="6D135526">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63DD1F18" w:rsidR="00063AE0" w:rsidRPr="004E47D5" w:rsidRDefault="00063AE0" w:rsidP="004E47D5">
                            <w:pPr>
                              <w:pStyle w:val="Caption"/>
                              <w:ind w:left="0"/>
                              <w:jc w:val="center"/>
                            </w:pPr>
                            <w:bookmarkStart w:id="269" w:name="_Ref513365882"/>
                            <w:bookmarkStart w:id="270" w:name="_Toc514918662"/>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10</w:t>
                            </w:r>
                            <w:r>
                              <w:rPr>
                                <w:noProof/>
                              </w:rPr>
                              <w:fldChar w:fldCharType="end"/>
                            </w:r>
                            <w:bookmarkEnd w:id="269"/>
                            <w:r>
                              <w:t>: Hydrograph for various hydraulic conductivity values. Storm of 50 mm/h, duration one hour on a valley with 5˚ slope, initial infiltration depth of 0.1 m and a Manning n of 0.03</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47" type="#_x0000_t202" style="position:absolute;left:0;text-align:left;margin-left:36.65pt;margin-top:.25pt;width:417.7pt;height:78.8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" stroked="f">
                <v:textbox inset="0,0,0,0">
                  <w:txbxContent>
                    <w:p w14:paraId="680CEB2C" w14:textId="63DD1F18" w:rsidR="00063AE0" w:rsidRPr="004E47D5" w:rsidRDefault="00063AE0" w:rsidP="004E47D5">
                      <w:pPr>
                        <w:pStyle w:val="Caption"/>
                        <w:ind w:left="0"/>
                        <w:jc w:val="center"/>
                      </w:pPr>
                      <w:bookmarkStart w:id="271" w:name="_Ref513365882"/>
                      <w:bookmarkStart w:id="272" w:name="_Toc514918662"/>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10</w:t>
                      </w:r>
                      <w:r>
                        <w:rPr>
                          <w:noProof/>
                        </w:rPr>
                        <w:fldChar w:fldCharType="end"/>
                      </w:r>
                      <w:bookmarkEnd w:id="271"/>
                      <w:r>
                        <w:t>: Hydrograph for various hydraulic conductivity values. Storm of 50 mm/h, duration one hour on a valley with 5˚ slope, initial infiltration depth of 0.1 m and a Manning n of 0.03</w:t>
                      </w:r>
                      <w:bookmarkEnd w:id="272"/>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C474C7">
        <w:t xml:space="preserve">Figure </w:t>
      </w:r>
      <w:r w:rsidR="00C474C7">
        <w:rPr>
          <w:noProof/>
        </w:rPr>
        <w:t>3.11</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1BF5659F" w14:textId="7D80DB3E"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03456" behindDoc="0" locked="0" layoutInCell="1" allowOverlap="1" wp14:anchorId="55677E2C" wp14:editId="19B68E97">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17045242" w:rsidR="00063AE0" w:rsidRPr="009C7690" w:rsidRDefault="00063AE0" w:rsidP="00CA2460">
                            <w:pPr>
                              <w:pStyle w:val="Caption"/>
                              <w:ind w:left="0"/>
                              <w:jc w:val="center"/>
                              <w:rPr>
                                <w:noProof/>
                              </w:rPr>
                            </w:pPr>
                            <w:bookmarkStart w:id="273" w:name="_Ref513368666"/>
                            <w:bookmarkStart w:id="274" w:name="_Toc514918663"/>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11</w:t>
                            </w:r>
                            <w:r>
                              <w:rPr>
                                <w:noProof/>
                              </w:rPr>
                              <w:fldChar w:fldCharType="end"/>
                            </w:r>
                            <w:bookmarkEnd w:id="273"/>
                            <w:r>
                              <w:t>: Maximum and cumulative discharge for various soil hydraulic conductivities and terrain slopes. Storm of 50.0 mm/h, duration one-hour initial infiltration depth of 0.1 m and a Manning n of 0.03</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9" o:spid="_x0000_s1048" type="#_x0000_t202" style="position:absolute;left:0;text-align:left;margin-left:39.6pt;margin-top:264.3pt;width:424.5pt;height:.0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LKMAIAAGc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YR1CyjACAABnBAAADgAAAAAAAAAAAAAAAAAu&#10;AgAAZHJzL2Uyb0RvYy54bWxQSwECLQAUAAYACAAAACEAhohbPeAAAAAKAQAADwAAAAAAAAAAAAAA&#10;AACKBAAAZHJzL2Rvd25yZXYueG1sUEsFBgAAAAAEAAQA8wAAAJcFAAAAAA==&#10;" stroked="f">
                <v:textbox style="mso-fit-shape-to-text:t" inset="0,0,0,0">
                  <w:txbxContent>
                    <w:p w14:paraId="54B9BB51" w14:textId="17045242" w:rsidR="00063AE0" w:rsidRPr="009C7690" w:rsidRDefault="00063AE0" w:rsidP="00CA2460">
                      <w:pPr>
                        <w:pStyle w:val="Caption"/>
                        <w:ind w:left="0"/>
                        <w:jc w:val="center"/>
                        <w:rPr>
                          <w:noProof/>
                        </w:rPr>
                      </w:pPr>
                      <w:bookmarkStart w:id="275" w:name="_Ref513368666"/>
                      <w:bookmarkStart w:id="276" w:name="_Toc514918663"/>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11</w:t>
                      </w:r>
                      <w:r>
                        <w:rPr>
                          <w:noProof/>
                        </w:rPr>
                        <w:fldChar w:fldCharType="end"/>
                      </w:r>
                      <w:bookmarkEnd w:id="275"/>
                      <w:r>
                        <w:t>: Maximum and cumulative discharge for various soil hydraulic conductivities and terrain slopes. Storm of 50.0 mm/h, duration one-hour initial infiltration depth of 0.1 m and a Manning n of 0.03</w:t>
                      </w:r>
                      <w:bookmarkEnd w:id="276"/>
                    </w:p>
                  </w:txbxContent>
                </v:textbox>
                <w10:wrap type="topAndBottom"/>
              </v:shape>
            </w:pict>
          </mc:Fallback>
        </mc:AlternateContent>
      </w:r>
      <w:r>
        <w:rPr>
          <w:noProof/>
          <w:szCs w:val="22"/>
          <w:lang w:val="en-ZA" w:eastAsia="en-ZA"/>
        </w:rPr>
        <w:drawing>
          <wp:anchor distT="0" distB="0" distL="114300" distR="114300" simplePos="0" relativeHeight="251680256" behindDoc="0" locked="0" layoutInCell="1" allowOverlap="1" wp14:anchorId="5E9B9E8E" wp14:editId="0B88ED08">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05"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7FD91" w14:textId="666A2AC3"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06"/>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277" w:name="_Toc514913902"/>
      <w:r>
        <w:rPr>
          <w:lang w:val="en-GB"/>
        </w:rPr>
        <w:lastRenderedPageBreak/>
        <w:t>D</w:t>
      </w:r>
      <w:r w:rsidR="00527638">
        <w:rPr>
          <w:lang w:val="en-GB"/>
        </w:rPr>
        <w:t>I</w:t>
      </w:r>
      <w:r>
        <w:rPr>
          <w:lang w:val="en-GB"/>
        </w:rPr>
        <w:t>SCUSSION OF RESULTS</w:t>
      </w:r>
      <w:bookmarkEnd w:id="277"/>
    </w:p>
    <w:p w14:paraId="039EB006" w14:textId="2955ADCB" w:rsidR="00467952" w:rsidRDefault="00467952" w:rsidP="00D71A90">
      <w:pPr>
        <w:pStyle w:val="Heading2"/>
        <w:rPr>
          <w:lang w:val="en-GB"/>
        </w:rPr>
      </w:pPr>
      <w:bookmarkStart w:id="278" w:name="_Toc432386603"/>
      <w:bookmarkStart w:id="279" w:name="_Toc462919338"/>
      <w:bookmarkStart w:id="280" w:name="_Toc514913903"/>
      <w:r w:rsidRPr="002460C7">
        <w:rPr>
          <w:lang w:val="en-GB"/>
        </w:rPr>
        <w:t>I</w:t>
      </w:r>
      <w:bookmarkEnd w:id="278"/>
      <w:r w:rsidR="00117823" w:rsidRPr="002460C7">
        <w:rPr>
          <w:lang w:val="en-GB"/>
        </w:rPr>
        <w:t>ntroduction</w:t>
      </w:r>
      <w:bookmarkEnd w:id="279"/>
      <w:bookmarkEnd w:id="280"/>
    </w:p>
    <w:p w14:paraId="6E987C5E" w14:textId="42C8B40A" w:rsidR="004B26FD" w:rsidRDefault="004B26FD" w:rsidP="00632912">
      <w:bookmarkStart w:id="281" w:name="_Toc432386604"/>
      <w:bookmarkStart w:id="282" w:name="_Toc462919339"/>
      <w:r>
        <w:t xml:space="preserve">This Chapter </w:t>
      </w:r>
      <w:r w:rsidR="00912148">
        <w:t>summarises</w:t>
      </w:r>
      <w:r>
        <w:t xml:space="preserve"> the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283" w:name="_Toc514913904"/>
      <w:r>
        <w:rPr>
          <w:lang w:val="en-GB"/>
        </w:rPr>
        <w:t>The impact of slope on runoff</w:t>
      </w:r>
      <w:bookmarkEnd w:id="281"/>
      <w:bookmarkEnd w:id="282"/>
      <w:bookmarkEnd w:id="283"/>
    </w:p>
    <w:p w14:paraId="5E543067" w14:textId="10B9AC10" w:rsidR="00CC4FBB" w:rsidRDefault="00CC4FBB" w:rsidP="00CC4FBB">
      <w:pPr>
        <w:pStyle w:val="Heading3"/>
        <w:tabs>
          <w:tab w:val="clear" w:pos="1288"/>
        </w:tabs>
        <w:ind w:left="709"/>
      </w:pPr>
      <w:bookmarkStart w:id="284" w:name="_Toc514913905"/>
      <w:r>
        <w:t xml:space="preserve">Hydrographs </w:t>
      </w:r>
      <w:r w:rsidR="004B26FD">
        <w:t xml:space="preserve">for </w:t>
      </w:r>
      <w:r>
        <w:t>varying slope</w:t>
      </w:r>
      <w:bookmarkEnd w:id="284"/>
    </w:p>
    <w:p w14:paraId="56D0FFF0" w14:textId="430FC050"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C474C7">
        <w:t xml:space="preserve">Figure </w:t>
      </w:r>
      <w:r w:rsidR="00C474C7">
        <w:rPr>
          <w:noProof/>
        </w:rPr>
        <w:t>4</w:t>
      </w:r>
      <w:r w:rsidR="00C474C7">
        <w:t>.</w:t>
      </w:r>
      <w:r w:rsidR="00C474C7">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C474C7">
        <w:t xml:space="preserve">Figure </w:t>
      </w:r>
      <w:r w:rsidR="00C474C7">
        <w:rPr>
          <w:noProof/>
        </w:rPr>
        <w:t>4</w:t>
      </w:r>
      <w:r w:rsidR="00C474C7">
        <w:t>.</w:t>
      </w:r>
      <w:r w:rsidR="00C474C7">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C474C7">
        <w:t xml:space="preserve">Figure </w:t>
      </w:r>
      <w:r w:rsidR="00C474C7">
        <w:rPr>
          <w:noProof/>
        </w:rPr>
        <w:t>4</w:t>
      </w:r>
      <w:r w:rsidR="00C474C7">
        <w:t>.</w:t>
      </w:r>
      <w:r w:rsidR="00C474C7">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25A6E3E3"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w:t>
      </w:r>
      <w:proofErr w:type="spellStart"/>
      <w:r>
        <w:t>i</w:t>
      </w:r>
      <w:del w:id="285" w:author="Riana Willers" w:date="2018-05-24T23:10:00Z">
        <w:r w:rsidDel="00740841">
          <w:delText xml:space="preserve">s </w:delText>
        </w:r>
      </w:del>
      <w:r>
        <w:t>infiltrated</w:t>
      </w:r>
      <w:proofErr w:type="spellEnd"/>
      <w:r>
        <w:t xml:space="preserve"> into the soil and the measure</w:t>
      </w:r>
      <w:ins w:id="286" w:author="Riana Willers" w:date="2018-05-24T23:11:00Z">
        <w:r w:rsidR="00740841">
          <w:t>d</w:t>
        </w:r>
      </w:ins>
      <w:del w:id="287" w:author="Riana Willers" w:date="2018-05-24T23:11:00Z">
        <w:r w:rsidDel="00740841">
          <w:delText>ment</w:delText>
        </w:r>
      </w:del>
      <w:ins w:id="288" w:author="Riana Willers" w:date="2018-05-24T23:11:00Z">
        <w:r w:rsidR="00740841">
          <w:t xml:space="preserve"> flow</w:t>
        </w:r>
      </w:ins>
      <w:r>
        <w:t xml:space="preserve"> at the outlet point is lower. The steeper the valley, the higher the </w:t>
      </w:r>
      <w:del w:id="289" w:author="Riana Willers" w:date="2018-05-24T23:11:00Z">
        <w:r w:rsidDel="00740841">
          <w:delText xml:space="preserve">measurement </w:delText>
        </w:r>
      </w:del>
      <w:ins w:id="290" w:author="Riana Willers" w:date="2018-05-24T23:11:00Z">
        <w:r w:rsidR="00740841">
          <w:t>measure</w:t>
        </w:r>
        <w:r w:rsidR="00740841">
          <w:t>d</w:t>
        </w:r>
        <w:r w:rsidR="00740841">
          <w:t xml:space="preserve"> </w:t>
        </w:r>
      </w:ins>
      <w:del w:id="291" w:author="Riana Willers" w:date="2018-05-24T23:11:00Z">
        <w:r w:rsidDel="00740841">
          <w:delText xml:space="preserve">of </w:delText>
        </w:r>
      </w:del>
      <w:r>
        <w:t>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607552" behindDoc="0" locked="0" layoutInCell="1" allowOverlap="1" wp14:anchorId="18C484AE" wp14:editId="1EFA0BE6">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4C4B2462" w:rsidR="00063AE0" w:rsidRPr="004A43CF" w:rsidRDefault="00063AE0" w:rsidP="00B36E1D">
                            <w:pPr>
                              <w:pStyle w:val="Caption"/>
                              <w:ind w:left="0"/>
                              <w:jc w:val="center"/>
                              <w:rPr>
                                <w:noProof/>
                              </w:rPr>
                            </w:pPr>
                            <w:bookmarkStart w:id="292" w:name="_Ref514353235"/>
                            <w:bookmarkStart w:id="293" w:name="_Toc514918664"/>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292"/>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1" o:spid="_x0000_s1049" type="#_x0000_t202" style="position:absolute;left:0;text-align:left;margin-left:44.85pt;margin-top:199.2pt;width:402pt;height:.05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mO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C7FYmOLwIAAGcEAAAOAAAAAAAAAAAAAAAAAC4C&#10;AABkcnMvZTJvRG9jLnhtbFBLAQItABQABgAIAAAAIQA5PKmD4AAAAAoBAAAPAAAAAAAAAAAAAAAA&#10;AIkEAABkcnMvZG93bnJldi54bWxQSwUGAAAAAAQABADzAAAAlgUAAAAA&#10;" stroked="f">
                <v:textbox style="mso-fit-shape-to-text:t" inset="0,0,0,0">
                  <w:txbxContent>
                    <w:p w14:paraId="392018C0" w14:textId="4C4B2462" w:rsidR="00063AE0" w:rsidRPr="004A43CF" w:rsidRDefault="00063AE0" w:rsidP="00B36E1D">
                      <w:pPr>
                        <w:pStyle w:val="Caption"/>
                        <w:ind w:left="0"/>
                        <w:jc w:val="center"/>
                        <w:rPr>
                          <w:noProof/>
                        </w:rPr>
                      </w:pPr>
                      <w:bookmarkStart w:id="294" w:name="_Ref514353235"/>
                      <w:bookmarkStart w:id="295" w:name="_Toc514918664"/>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29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295"/>
                    </w:p>
                  </w:txbxContent>
                </v:textbox>
                <w10:wrap type="topAndBottom"/>
              </v:shape>
            </w:pict>
          </mc:Fallback>
        </mc:AlternateContent>
      </w:r>
      <w:r>
        <w:rPr>
          <w:noProof/>
          <w:lang w:val="en-ZA" w:eastAsia="en-ZA"/>
        </w:rPr>
        <w:drawing>
          <wp:inline distT="0" distB="0" distL="0" distR="0" wp14:anchorId="217757E8" wp14:editId="79A72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1DB67E90">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608576" behindDoc="0" locked="0" layoutInCell="1" allowOverlap="1" wp14:anchorId="13906403" wp14:editId="7D221A5F">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6C989541" w:rsidR="00063AE0" w:rsidRPr="001343FD" w:rsidRDefault="00063AE0" w:rsidP="00B36E1D">
                            <w:pPr>
                              <w:pStyle w:val="Caption"/>
                              <w:ind w:left="0"/>
                              <w:jc w:val="center"/>
                              <w:rPr>
                                <w:noProof/>
                                <w:lang w:val="en-GB"/>
                              </w:rPr>
                            </w:pPr>
                            <w:bookmarkStart w:id="296" w:name="_Ref514353246"/>
                            <w:bookmarkStart w:id="297" w:name="_Toc514918665"/>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296"/>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2" o:spid="_x0000_s1050" type="#_x0000_t202" style="position:absolute;left:0;text-align:left;margin-left:41.85pt;margin-top:199.8pt;width:423.75pt;height:.0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ivMQ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mZF&#10;QxrtVBfYZ+gYuYif1vmc0raOEkNHftJ58HtyRthdhU38EiBGcWL6fGU3VpPknN3cTubTGWeSYvOb&#10;WayRvR516MMXBQ2LRsGRpEuMitODD33qkBJv8mB0udHGxE0MrA2ykyCZ21oHdSn+W5axMddCPNUX&#10;jJ4s4utxRCt0+y7xMf04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D44jivMQIAAGcEAAAOAAAAAAAAAAAAAAAA&#10;AC4CAABkcnMvZTJvRG9jLnhtbFBLAQItABQABgAIAAAAIQCSHoZl4QAAAAoBAAAPAAAAAAAAAAAA&#10;AAAAAIsEAABkcnMvZG93bnJldi54bWxQSwUGAAAAAAQABADzAAAAmQUAAAAA&#10;" stroked="f">
                <v:textbox style="mso-fit-shape-to-text:t" inset="0,0,0,0">
                  <w:txbxContent>
                    <w:p w14:paraId="213A1210" w14:textId="6C989541" w:rsidR="00063AE0" w:rsidRPr="001343FD" w:rsidRDefault="00063AE0" w:rsidP="00B36E1D">
                      <w:pPr>
                        <w:pStyle w:val="Caption"/>
                        <w:ind w:left="0"/>
                        <w:jc w:val="center"/>
                        <w:rPr>
                          <w:noProof/>
                          <w:lang w:val="en-GB"/>
                        </w:rPr>
                      </w:pPr>
                      <w:bookmarkStart w:id="298" w:name="_Ref514353246"/>
                      <w:bookmarkStart w:id="299" w:name="_Toc514918665"/>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29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299"/>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604480" behindDoc="0" locked="0" layoutInCell="1" allowOverlap="1" wp14:anchorId="39BA905E" wp14:editId="205ABA55">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0960C548" w:rsidR="00063AE0" w:rsidRPr="00AC6B0D" w:rsidRDefault="00063AE0" w:rsidP="003C49B3">
                            <w:pPr>
                              <w:pStyle w:val="Caption"/>
                              <w:ind w:left="0"/>
                              <w:jc w:val="center"/>
                              <w:rPr>
                                <w:noProof/>
                              </w:rPr>
                            </w:pPr>
                            <w:bookmarkStart w:id="300" w:name="_Ref514353251"/>
                            <w:bookmarkStart w:id="301" w:name="_Toc514918666"/>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3</w:t>
                            </w:r>
                            <w:r>
                              <w:rPr>
                                <w:noProof/>
                              </w:rPr>
                              <w:fldChar w:fldCharType="end"/>
                            </w:r>
                            <w:bookmarkEnd w:id="300"/>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0" o:spid="_x0000_s1051" type="#_x0000_t202" style="position:absolute;left:0;text-align:left;margin-left:53.3pt;margin-top:194.55pt;width:395.1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" stroked="f">
                <v:textbox style="mso-fit-shape-to-text:t" inset="0,0,0,0">
                  <w:txbxContent>
                    <w:p w14:paraId="57D58309" w14:textId="0960C548" w:rsidR="00063AE0" w:rsidRPr="00AC6B0D" w:rsidRDefault="00063AE0" w:rsidP="003C49B3">
                      <w:pPr>
                        <w:pStyle w:val="Caption"/>
                        <w:ind w:left="0"/>
                        <w:jc w:val="center"/>
                        <w:rPr>
                          <w:noProof/>
                        </w:rPr>
                      </w:pPr>
                      <w:bookmarkStart w:id="302" w:name="_Ref514353251"/>
                      <w:bookmarkStart w:id="303" w:name="_Toc514918666"/>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3</w:t>
                      </w:r>
                      <w:r>
                        <w:rPr>
                          <w:noProof/>
                        </w:rPr>
                        <w:fldChar w:fldCharType="end"/>
                      </w:r>
                      <w:bookmarkEnd w:id="30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303"/>
                    </w:p>
                  </w:txbxContent>
                </v:textbox>
                <w10:wrap type="topAndBottom"/>
              </v:shape>
            </w:pict>
          </mc:Fallback>
        </mc:AlternateContent>
      </w:r>
      <w:r>
        <w:rPr>
          <w:noProof/>
          <w:lang w:val="en-ZA" w:eastAsia="en-ZA"/>
        </w:rPr>
        <w:drawing>
          <wp:inline distT="0" distB="0" distL="0" distR="0" wp14:anchorId="4DEF6F58" wp14:editId="53AB004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12312580"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del w:id="304" w:author="Riana Willers" w:date="2018-05-24T23:12:00Z">
        <w:r w:rsidDel="00740841">
          <w:delText>a larger value</w:delText>
        </w:r>
      </w:del>
      <w:ins w:id="305" w:author="Riana Willers" w:date="2018-05-24T23:12:00Z">
        <w:r w:rsidR="00740841">
          <w:t>longer times</w:t>
        </w:r>
      </w:ins>
      <w:r>
        <w:t xml:space="preserve"> for the sandy loam. This observation is </w:t>
      </w:r>
      <w:ins w:id="306" w:author="Riana Willers" w:date="2018-05-24T23:12:00Z">
        <w:r w:rsidR="00740841">
          <w:t xml:space="preserve">as </w:t>
        </w:r>
      </w:ins>
      <w:r>
        <w:t xml:space="preserve">expected because more water </w:t>
      </w:r>
      <w:r>
        <w:lastRenderedPageBreak/>
        <w:t>infiltrates into the soil and it 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307" w:name="_Toc514913906"/>
      <w:r>
        <w:t xml:space="preserve">Maximum and cumulative discharge graphs </w:t>
      </w:r>
      <w:r w:rsidR="00B82024">
        <w:t>for</w:t>
      </w:r>
      <w:r>
        <w:t xml:space="preserve"> varying slope</w:t>
      </w:r>
      <w:bookmarkEnd w:id="307"/>
    </w:p>
    <w:p w14:paraId="5C785931" w14:textId="5DFFC7E3" w:rsidR="009757AC" w:rsidRDefault="00511B6D" w:rsidP="00FE2CC7">
      <w:r>
        <w:rPr>
          <w:noProof/>
          <w:lang w:val="en-ZA" w:eastAsia="en-ZA"/>
        </w:rPr>
        <mc:AlternateContent>
          <mc:Choice Requires="wps">
            <w:drawing>
              <wp:anchor distT="0" distB="0" distL="114300" distR="114300" simplePos="0" relativeHeight="251605504" behindDoc="0" locked="0" layoutInCell="1" allowOverlap="1" wp14:anchorId="1AE1428A" wp14:editId="6235B25A">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3B562B29" w:rsidR="00063AE0" w:rsidRPr="00694AA1" w:rsidRDefault="00063AE0" w:rsidP="00694AA1">
                            <w:pPr>
                              <w:pStyle w:val="Caption"/>
                              <w:ind w:left="0"/>
                              <w:jc w:val="center"/>
                              <w:rPr>
                                <w:noProof/>
                              </w:rPr>
                            </w:pPr>
                            <w:bookmarkStart w:id="308" w:name="_Ref514354763"/>
                            <w:bookmarkStart w:id="309" w:name="_Toc514918667"/>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4</w:t>
                            </w:r>
                            <w:r>
                              <w:rPr>
                                <w:noProof/>
                              </w:rPr>
                              <w:fldChar w:fldCharType="end"/>
                            </w:r>
                            <w:bookmarkEnd w:id="308"/>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309"/>
                          </w:p>
                          <w:p w14:paraId="165DB56D" w14:textId="4C650044" w:rsidR="00063AE0" w:rsidRPr="00DD01BB" w:rsidRDefault="00063AE0"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0" o:spid="_x0000_s1052" type="#_x0000_t202" style="position:absolute;left:0;text-align:left;margin-left:54.1pt;margin-top:412.35pt;width:397.65pt;height:.05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" stroked="f">
                <v:textbox style="mso-fit-shape-to-text:t" inset="0,0,0,0">
                  <w:txbxContent>
                    <w:p w14:paraId="59C7FF4D" w14:textId="3B562B29" w:rsidR="00063AE0" w:rsidRPr="00694AA1" w:rsidRDefault="00063AE0" w:rsidP="00694AA1">
                      <w:pPr>
                        <w:pStyle w:val="Caption"/>
                        <w:ind w:left="0"/>
                        <w:jc w:val="center"/>
                        <w:rPr>
                          <w:noProof/>
                        </w:rPr>
                      </w:pPr>
                      <w:bookmarkStart w:id="310" w:name="_Ref514354763"/>
                      <w:bookmarkStart w:id="311" w:name="_Toc514918667"/>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4</w:t>
                      </w:r>
                      <w:r>
                        <w:rPr>
                          <w:noProof/>
                        </w:rPr>
                        <w:fldChar w:fldCharType="end"/>
                      </w:r>
                      <w:bookmarkEnd w:id="310"/>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311"/>
                    </w:p>
                    <w:p w14:paraId="165DB56D" w14:textId="4C650044" w:rsidR="00063AE0" w:rsidRPr="00DD01BB" w:rsidRDefault="00063AE0"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81280" behindDoc="0" locked="0" layoutInCell="1" allowOverlap="1" wp14:anchorId="522F6D6B" wp14:editId="4108006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CC4FBB">
        <w:t>anning n values</w:t>
      </w:r>
      <w:r w:rsidR="009757AC">
        <w:t xml:space="preserve">. </w:t>
      </w:r>
      <w:r w:rsidR="009757AC">
        <w:fldChar w:fldCharType="begin"/>
      </w:r>
      <w:r w:rsidR="009757AC">
        <w:instrText xml:space="preserve"> REF _Ref514354763 \h </w:instrText>
      </w:r>
      <w:r w:rsidR="009757AC">
        <w:fldChar w:fldCharType="separate"/>
      </w:r>
      <w:r w:rsidR="00C474C7">
        <w:t xml:space="preserve">Figure </w:t>
      </w:r>
      <w:r w:rsidR="00C474C7">
        <w:rPr>
          <w:noProof/>
        </w:rPr>
        <w:t>4</w:t>
      </w:r>
      <w:r w:rsidR="00C474C7">
        <w:t>.</w:t>
      </w:r>
      <w:r w:rsidR="00C474C7">
        <w:rPr>
          <w:noProof/>
        </w:rPr>
        <w:t>4</w:t>
      </w:r>
      <w:r w:rsidR="009757AC">
        <w:fldChar w:fldCharType="end"/>
      </w:r>
      <w:r w:rsidR="009757AC">
        <w:t xml:space="preserve">, </w:t>
      </w:r>
      <w:r>
        <w:fldChar w:fldCharType="begin"/>
      </w:r>
      <w:r>
        <w:instrText xml:space="preserve"> REF _Ref514856506 \h </w:instrText>
      </w:r>
      <w:r>
        <w:fldChar w:fldCharType="separate"/>
      </w:r>
      <w:r w:rsidR="00C474C7">
        <w:t xml:space="preserve">Figure </w:t>
      </w:r>
      <w:r w:rsidR="00C474C7">
        <w:rPr>
          <w:noProof/>
        </w:rPr>
        <w:t>4</w:t>
      </w:r>
      <w:r w:rsidR="00C474C7">
        <w:t>.</w:t>
      </w:r>
      <w:r w:rsidR="00C474C7">
        <w:rPr>
          <w:noProof/>
        </w:rPr>
        <w:t>5</w:t>
      </w:r>
      <w:r>
        <w:fldChar w:fldCharType="end"/>
      </w:r>
      <w:r>
        <w:t xml:space="preserve"> and </w:t>
      </w:r>
      <w:r>
        <w:fldChar w:fldCharType="begin"/>
      </w:r>
      <w:r>
        <w:instrText xml:space="preserve"> REF _Ref514856508 \h </w:instrText>
      </w:r>
      <w:r>
        <w:fldChar w:fldCharType="separate"/>
      </w:r>
      <w:r w:rsidR="00C474C7">
        <w:t xml:space="preserve">Figure </w:t>
      </w:r>
      <w:r w:rsidR="00C474C7">
        <w:rPr>
          <w:noProof/>
        </w:rPr>
        <w:t>4</w:t>
      </w:r>
      <w:r w:rsidR="00C474C7">
        <w:t>.</w:t>
      </w:r>
      <w:r w:rsidR="00C474C7">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 xml:space="preserve">As </w:t>
      </w:r>
      <w:del w:id="312" w:author="Riana Willers" w:date="2018-05-24T23:12:00Z">
        <w:r w:rsidR="0028536E" w:rsidDel="00740841">
          <w:delText xml:space="preserve">is </w:delText>
        </w:r>
      </w:del>
      <w:r w:rsidR="0028536E">
        <w:t>shown in the</w:t>
      </w:r>
      <w:r w:rsidR="009757AC">
        <w:t>se</w:t>
      </w:r>
      <w:r w:rsidR="0028536E">
        <w:t xml:space="preserve"> graphs, the higher </w:t>
      </w:r>
      <w:r w:rsidR="009757AC">
        <w:t xml:space="preserve">terrain </w:t>
      </w:r>
      <w:r w:rsidR="0028536E">
        <w:t xml:space="preserve">slopes </w:t>
      </w:r>
      <w:del w:id="313" w:author="Riana Willers" w:date="2018-05-24T23:12:00Z">
        <w:r w:rsidR="0028536E" w:rsidDel="00740841">
          <w:delText xml:space="preserve">do </w:delText>
        </w:r>
      </w:del>
      <w:r w:rsidR="0028536E">
        <w:t xml:space="preserve">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CC4FBB">
        <w:t xml:space="preserve">anning n </w:t>
      </w:r>
      <w:r w:rsidR="0028536E">
        <w:t xml:space="preserve">value </w:t>
      </w:r>
      <w:r w:rsidR="009757AC">
        <w:t>de</w:t>
      </w:r>
      <w:r w:rsidR="0028536E">
        <w:t>crease</w:t>
      </w:r>
      <w:r w:rsidR="009757AC">
        <w:t xml:space="preserve">, i.e. as the surface roughness decreases.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698688" behindDoc="0" locked="0" layoutInCell="1" allowOverlap="1" wp14:anchorId="6D1C9856" wp14:editId="6B0399B3">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40A0C2A5" w:rsidR="00063AE0" w:rsidRPr="00573F3C" w:rsidRDefault="00063AE0" w:rsidP="00511B6D">
                            <w:pPr>
                              <w:pStyle w:val="Caption"/>
                              <w:ind w:left="0"/>
                              <w:jc w:val="center"/>
                              <w:rPr>
                                <w:noProof/>
                              </w:rPr>
                            </w:pPr>
                            <w:bookmarkStart w:id="314" w:name="_Ref514856506"/>
                            <w:bookmarkStart w:id="315" w:name="_Toc514918668"/>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5</w:t>
                            </w:r>
                            <w:r>
                              <w:rPr>
                                <w:noProof/>
                              </w:rPr>
                              <w:fldChar w:fldCharType="end"/>
                            </w:r>
                            <w:bookmarkEnd w:id="314"/>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53" type="#_x0000_t202" style="position:absolute;left:0;text-align:left;margin-left:72.6pt;margin-top:299.55pt;width:383.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CUMQ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" stroked="f">
                <v:textbox style="mso-fit-shape-to-text:t" inset="0,0,0,0">
                  <w:txbxContent>
                    <w:p w14:paraId="247BA39F" w14:textId="40A0C2A5" w:rsidR="00063AE0" w:rsidRPr="00573F3C" w:rsidRDefault="00063AE0" w:rsidP="00511B6D">
                      <w:pPr>
                        <w:pStyle w:val="Caption"/>
                        <w:ind w:left="0"/>
                        <w:jc w:val="center"/>
                        <w:rPr>
                          <w:noProof/>
                        </w:rPr>
                      </w:pPr>
                      <w:bookmarkStart w:id="316" w:name="_Ref514856506"/>
                      <w:bookmarkStart w:id="317" w:name="_Toc514918668"/>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5</w:t>
                      </w:r>
                      <w:r>
                        <w:rPr>
                          <w:noProof/>
                        </w:rPr>
                        <w:fldChar w:fldCharType="end"/>
                      </w:r>
                      <w:bookmarkEnd w:id="316"/>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317"/>
                    </w:p>
                  </w:txbxContent>
                </v:textbox>
                <w10:wrap type="topAndBottom"/>
              </v:shape>
            </w:pict>
          </mc:Fallback>
        </mc:AlternateContent>
      </w:r>
      <w:r>
        <w:rPr>
          <w:noProof/>
          <w:lang w:val="en-ZA" w:eastAsia="en-ZA"/>
        </w:rPr>
        <w:drawing>
          <wp:anchor distT="0" distB="0" distL="114300" distR="114300" simplePos="0" relativeHeight="251687424" behindDoc="0" locked="0" layoutInCell="1" allowOverlap="1" wp14:anchorId="1FB79987" wp14:editId="042C49AA">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1"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683328" behindDoc="1" locked="0" layoutInCell="1" allowOverlap="1" wp14:anchorId="0C863D0C" wp14:editId="3212A5F2">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2"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318" w:name="_Toc432386605"/>
      <w:bookmarkStart w:id="319" w:name="_Toc462919340"/>
      <w:r>
        <w:rPr>
          <w:noProof/>
          <w:lang w:val="en-ZA" w:eastAsia="en-ZA"/>
        </w:rPr>
        <mc:AlternateContent>
          <mc:Choice Requires="wps">
            <w:drawing>
              <wp:anchor distT="0" distB="0" distL="114300" distR="114300" simplePos="0" relativeHeight="251699712" behindDoc="0" locked="0" layoutInCell="1" allowOverlap="1" wp14:anchorId="5383A8BA" wp14:editId="10750EA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59966DA6" w:rsidR="00063AE0" w:rsidRPr="00AD181E" w:rsidRDefault="00063AE0" w:rsidP="00511B6D">
                            <w:pPr>
                              <w:pStyle w:val="Caption"/>
                              <w:ind w:left="0"/>
                              <w:jc w:val="center"/>
                              <w:rPr>
                                <w:noProof/>
                              </w:rPr>
                            </w:pPr>
                            <w:bookmarkStart w:id="320" w:name="_Ref514856508"/>
                            <w:bookmarkStart w:id="321" w:name="_Toc514918669"/>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6</w:t>
                            </w:r>
                            <w:r>
                              <w:rPr>
                                <w:noProof/>
                              </w:rPr>
                              <w:fldChar w:fldCharType="end"/>
                            </w:r>
                            <w:bookmarkEnd w:id="320"/>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6" o:spid="_x0000_s1054" type="#_x0000_t202" style="position:absolute;margin-left:65.1pt;margin-top:237.55pt;width:394.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br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ACo7brLgIAAGcEAAAOAAAAAAAAAAAAAAAAAC4C&#10;AABkcnMvZTJvRG9jLnhtbFBLAQItABQABgAIAAAAIQC5/kHS4QAAAAsBAAAPAAAAAAAAAAAAAAAA&#10;AIgEAABkcnMvZG93bnJldi54bWxQSwUGAAAAAAQABADzAAAAlgUAAAAA&#10;" stroked="f">
                <v:textbox style="mso-fit-shape-to-text:t" inset="0,0,0,0">
                  <w:txbxContent>
                    <w:p w14:paraId="1113B759" w14:textId="59966DA6" w:rsidR="00063AE0" w:rsidRPr="00AD181E" w:rsidRDefault="00063AE0" w:rsidP="00511B6D">
                      <w:pPr>
                        <w:pStyle w:val="Caption"/>
                        <w:ind w:left="0"/>
                        <w:jc w:val="center"/>
                        <w:rPr>
                          <w:noProof/>
                        </w:rPr>
                      </w:pPr>
                      <w:bookmarkStart w:id="322" w:name="_Ref514856508"/>
                      <w:bookmarkStart w:id="323" w:name="_Toc514918669"/>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6</w:t>
                      </w:r>
                      <w:r>
                        <w:rPr>
                          <w:noProof/>
                        </w:rPr>
                        <w:fldChar w:fldCharType="end"/>
                      </w:r>
                      <w:bookmarkEnd w:id="322"/>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323"/>
                    </w:p>
                  </w:txbxContent>
                </v:textbox>
                <w10:wrap type="topAndBottom"/>
              </v:shape>
            </w:pict>
          </mc:Fallback>
        </mc:AlternateContent>
      </w:r>
      <w:r w:rsidR="00FE2CC7">
        <w:br w:type="page"/>
      </w:r>
    </w:p>
    <w:p w14:paraId="7AC17A72" w14:textId="4EB78E4E" w:rsidR="00467952" w:rsidRDefault="00FE2CC7" w:rsidP="00D71A90">
      <w:pPr>
        <w:pStyle w:val="Heading2"/>
        <w:rPr>
          <w:lang w:val="en-GB"/>
        </w:rPr>
      </w:pPr>
      <w:bookmarkStart w:id="324" w:name="_Toc514913907"/>
      <w:r>
        <w:rPr>
          <w:lang w:val="en-GB"/>
        </w:rPr>
        <w:lastRenderedPageBreak/>
        <w:t>The impact of vegetation and development on runoff</w:t>
      </w:r>
      <w:bookmarkEnd w:id="318"/>
      <w:bookmarkEnd w:id="319"/>
      <w:bookmarkEnd w:id="324"/>
    </w:p>
    <w:p w14:paraId="61428128" w14:textId="017F628C" w:rsidR="004107D7" w:rsidRPr="004107D7" w:rsidRDefault="004107D7" w:rsidP="004107D7">
      <w:pPr>
        <w:pStyle w:val="Heading3"/>
        <w:tabs>
          <w:tab w:val="clear" w:pos="1288"/>
          <w:tab w:val="num" w:pos="851"/>
        </w:tabs>
        <w:ind w:left="709"/>
      </w:pPr>
      <w:bookmarkStart w:id="325" w:name="_Toc514913908"/>
      <w:r>
        <w:t xml:space="preserve">Hydrographs for varying </w:t>
      </w:r>
      <w:r w:rsidR="00C12976">
        <w:t>M</w:t>
      </w:r>
      <w:r>
        <w:t>anning n</w:t>
      </w:r>
      <w:bookmarkEnd w:id="325"/>
    </w:p>
    <w:p w14:paraId="6974252D" w14:textId="39FA54CB"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C474C7">
        <w:t xml:space="preserve">Figure </w:t>
      </w:r>
      <w:r w:rsidR="00C474C7">
        <w:rPr>
          <w:noProof/>
        </w:rPr>
        <w:t>4</w:t>
      </w:r>
      <w:r w:rsidR="00C474C7">
        <w:t>.</w:t>
      </w:r>
      <w:r w:rsidR="00C474C7">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C474C7">
        <w:t xml:space="preserve">Figure </w:t>
      </w:r>
      <w:r w:rsidR="00C474C7">
        <w:rPr>
          <w:noProof/>
        </w:rPr>
        <w:t>4</w:t>
      </w:r>
      <w:r w:rsidR="00C474C7">
        <w:t>.</w:t>
      </w:r>
      <w:r w:rsidR="00C474C7">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C474C7">
        <w:t xml:space="preserve">Figure </w:t>
      </w:r>
      <w:r w:rsidR="00C474C7">
        <w:rPr>
          <w:noProof/>
        </w:rPr>
        <w:t>4</w:t>
      </w:r>
      <w:r w:rsidR="00C474C7">
        <w:t>.</w:t>
      </w:r>
      <w:r w:rsidR="00C474C7">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7AC4A898"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del w:id="326" w:author="Riana Willers" w:date="2018-05-24T23:13:00Z">
        <w:r w:rsidDel="00740841">
          <w:delText xml:space="preserve">topography </w:delText>
        </w:r>
      </w:del>
      <w:r>
        <w:t xml:space="preserve">with </w:t>
      </w:r>
      <w:r w:rsidR="004107D7">
        <w:t xml:space="preserve">a </w:t>
      </w:r>
      <w:r w:rsidR="00E41417">
        <w:t>high</w:t>
      </w:r>
      <w:r w:rsidR="004107D7">
        <w:t xml:space="preserve"> </w:t>
      </w:r>
      <w:ins w:id="327" w:author="Riana Willers" w:date="2018-05-24T23:13:00Z">
        <w:r w:rsidR="00740841">
          <w:t xml:space="preserve">soil </w:t>
        </w:r>
      </w:ins>
      <w:r w:rsidR="004107D7">
        <w:t xml:space="preserve">hydraulic conductivity </w:t>
      </w:r>
      <w:r w:rsidR="003908F2">
        <w:t xml:space="preserve">and </w:t>
      </w:r>
      <w:del w:id="328" w:author="Riana Willers" w:date="2018-05-24T23:13:00Z">
        <w:r w:rsidDel="00740841">
          <w:delText xml:space="preserve">soil </w:delText>
        </w:r>
      </w:del>
      <w:ins w:id="329" w:author="Riana Willers" w:date="2018-05-24T23:13:00Z">
        <w:r w:rsidR="00740841">
          <w:t>terrain</w:t>
        </w:r>
        <w:r w:rsidR="00740841">
          <w:t xml:space="preserve"> </w:t>
        </w:r>
      </w:ins>
      <w:r w:rsidR="00B7200D">
        <w:t xml:space="preserve">coverage, </w:t>
      </w:r>
      <w:r w:rsidR="004107D7">
        <w:t xml:space="preserve">the water will infiltrate </w:t>
      </w:r>
      <w:r>
        <w:t>faster</w:t>
      </w:r>
      <w:r w:rsidR="004107D7">
        <w:t>, thus lessen</w:t>
      </w:r>
      <w:ins w:id="330" w:author="Riana Willers" w:date="2018-05-24T23:13:00Z">
        <w:r w:rsidR="00740841">
          <w:t>ing</w:t>
        </w:r>
      </w:ins>
      <w:r w:rsidR="004107D7">
        <w:t xml:space="preserve">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43392" behindDoc="0" locked="0" layoutInCell="1" allowOverlap="1" wp14:anchorId="72502DC3" wp14:editId="75C0F3E9">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614B6B12" w:rsidR="00063AE0" w:rsidRPr="00CA25E0" w:rsidRDefault="00063AE0" w:rsidP="00E34C88">
                            <w:pPr>
                              <w:pStyle w:val="Caption"/>
                              <w:ind w:left="0"/>
                              <w:jc w:val="center"/>
                              <w:rPr>
                                <w:noProof/>
                              </w:rPr>
                            </w:pPr>
                            <w:bookmarkStart w:id="331" w:name="_Ref514355513"/>
                            <w:bookmarkStart w:id="332" w:name="_Toc514918670"/>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7</w:t>
                            </w:r>
                            <w:r>
                              <w:rPr>
                                <w:noProof/>
                              </w:rPr>
                              <w:fldChar w:fldCharType="end"/>
                            </w:r>
                            <w:bookmarkEnd w:id="331"/>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2" o:spid="_x0000_s1055" type="#_x0000_t202" style="position:absolute;left:0;text-align:left;margin-left:45.6pt;margin-top:199.65pt;width:389.3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MAIAAGc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mypkV&#10;hjTaqS6wz9AxchE/rfM5pW0dJYaO/KTz4PfkjLC7Ck38EiBGcWL6fGU3VpPknN3NZpMJhSTFbj/e&#10;xB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v/2RNTACAABnBAAADgAAAAAAAAAAAAAAAAAu&#10;AgAAZHJzL2Uyb0RvYy54bWxQSwECLQAUAAYACAAAACEAmoCy/+AAAAAKAQAADwAAAAAAAAAAAAAA&#10;AACKBAAAZHJzL2Rvd25yZXYueG1sUEsFBgAAAAAEAAQA8wAAAJcFAAAAAA==&#10;" stroked="f">
                <v:textbox style="mso-fit-shape-to-text:t" inset="0,0,0,0">
                  <w:txbxContent>
                    <w:p w14:paraId="37BEF330" w14:textId="614B6B12" w:rsidR="00063AE0" w:rsidRPr="00CA25E0" w:rsidRDefault="00063AE0" w:rsidP="00E34C88">
                      <w:pPr>
                        <w:pStyle w:val="Caption"/>
                        <w:ind w:left="0"/>
                        <w:jc w:val="center"/>
                        <w:rPr>
                          <w:noProof/>
                        </w:rPr>
                      </w:pPr>
                      <w:bookmarkStart w:id="333" w:name="_Ref514355513"/>
                      <w:bookmarkStart w:id="334" w:name="_Toc514918670"/>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7</w:t>
                      </w:r>
                      <w:r>
                        <w:rPr>
                          <w:noProof/>
                        </w:rPr>
                        <w:fldChar w:fldCharType="end"/>
                      </w:r>
                      <w:bookmarkEnd w:id="333"/>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334"/>
                    </w:p>
                  </w:txbxContent>
                </v:textbox>
                <w10:wrap type="topAndBottom"/>
              </v:shape>
            </w:pict>
          </mc:Fallback>
        </mc:AlternateContent>
      </w:r>
      <w:r>
        <w:rPr>
          <w:noProof/>
          <w:lang w:val="en-ZA" w:eastAsia="en-ZA"/>
        </w:rPr>
        <w:drawing>
          <wp:inline distT="0" distB="0" distL="0" distR="0" wp14:anchorId="03C9CB78" wp14:editId="065A3586">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40320" behindDoc="0" locked="0" layoutInCell="1" allowOverlap="1" wp14:anchorId="7C260D12" wp14:editId="4DC3FD2B">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5F2A7A44" w:rsidR="00063AE0" w:rsidRPr="00D149E5" w:rsidRDefault="00063AE0" w:rsidP="00E34C88">
                            <w:pPr>
                              <w:pStyle w:val="Caption"/>
                              <w:ind w:left="0"/>
                              <w:jc w:val="center"/>
                              <w:rPr>
                                <w:noProof/>
                              </w:rPr>
                            </w:pPr>
                            <w:bookmarkStart w:id="335" w:name="_Ref514355514"/>
                            <w:bookmarkStart w:id="336" w:name="_Toc514918671"/>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8</w:t>
                            </w:r>
                            <w:r>
                              <w:rPr>
                                <w:noProof/>
                              </w:rPr>
                              <w:fldChar w:fldCharType="end"/>
                            </w:r>
                            <w:bookmarkEnd w:id="335"/>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56" type="#_x0000_t202" style="position:absolute;left:0;text-align:left;margin-left:56.3pt;margin-top:199.75pt;width:401.85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oVMA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" stroked="f">
                <v:textbox style="mso-fit-shape-to-text:t" inset="0,0,0,0">
                  <w:txbxContent>
                    <w:p w14:paraId="63FE9A4E" w14:textId="5F2A7A44" w:rsidR="00063AE0" w:rsidRPr="00D149E5" w:rsidRDefault="00063AE0" w:rsidP="00E34C88">
                      <w:pPr>
                        <w:pStyle w:val="Caption"/>
                        <w:ind w:left="0"/>
                        <w:jc w:val="center"/>
                        <w:rPr>
                          <w:noProof/>
                        </w:rPr>
                      </w:pPr>
                      <w:bookmarkStart w:id="337" w:name="_Ref514355514"/>
                      <w:bookmarkStart w:id="338" w:name="_Toc514918671"/>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8</w:t>
                      </w:r>
                      <w:r>
                        <w:rPr>
                          <w:noProof/>
                        </w:rPr>
                        <w:fldChar w:fldCharType="end"/>
                      </w:r>
                      <w:bookmarkEnd w:id="337"/>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338"/>
                    </w:p>
                  </w:txbxContent>
                </v:textbox>
                <w10:wrap type="topAndBottom"/>
              </v:shape>
            </w:pict>
          </mc:Fallback>
        </mc:AlternateContent>
      </w:r>
      <w:r w:rsidR="00623E07">
        <w:rPr>
          <w:noProof/>
          <w:lang w:val="en-ZA" w:eastAsia="en-ZA"/>
        </w:rPr>
        <w:drawing>
          <wp:inline distT="0" distB="0" distL="0" distR="0" wp14:anchorId="0A22177E" wp14:editId="72D429E4">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609600" behindDoc="0" locked="0" layoutInCell="1" allowOverlap="1" wp14:anchorId="7BB2E5CE" wp14:editId="505816C6">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185D70E5" w:rsidR="00063AE0" w:rsidRPr="001F1A3A" w:rsidRDefault="00063AE0" w:rsidP="001F168A">
                            <w:pPr>
                              <w:pStyle w:val="Caption"/>
                              <w:ind w:left="0"/>
                              <w:jc w:val="center"/>
                              <w:rPr>
                                <w:noProof/>
                              </w:rPr>
                            </w:pPr>
                            <w:bookmarkStart w:id="339" w:name="_Ref514355516"/>
                            <w:bookmarkStart w:id="340" w:name="_Toc514918672"/>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9</w:t>
                            </w:r>
                            <w:r>
                              <w:rPr>
                                <w:noProof/>
                              </w:rPr>
                              <w:fldChar w:fldCharType="end"/>
                            </w:r>
                            <w:bookmarkEnd w:id="339"/>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 o:spid="_x0000_s1057" type="#_x0000_t202" style="position:absolute;left:0;text-align:left;margin-left:55.9pt;margin-top:196.65pt;width:391.8pt;height:.0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X3MA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" stroked="f">
                <v:textbox style="mso-fit-shape-to-text:t" inset="0,0,0,0">
                  <w:txbxContent>
                    <w:p w14:paraId="026A53C4" w14:textId="185D70E5" w:rsidR="00063AE0" w:rsidRPr="001F1A3A" w:rsidRDefault="00063AE0" w:rsidP="001F168A">
                      <w:pPr>
                        <w:pStyle w:val="Caption"/>
                        <w:ind w:left="0"/>
                        <w:jc w:val="center"/>
                        <w:rPr>
                          <w:noProof/>
                        </w:rPr>
                      </w:pPr>
                      <w:bookmarkStart w:id="341" w:name="_Ref514355516"/>
                      <w:bookmarkStart w:id="342" w:name="_Toc514918672"/>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9</w:t>
                      </w:r>
                      <w:r>
                        <w:rPr>
                          <w:noProof/>
                        </w:rPr>
                        <w:fldChar w:fldCharType="end"/>
                      </w:r>
                      <w:bookmarkEnd w:id="341"/>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342"/>
                    </w:p>
                  </w:txbxContent>
                </v:textbox>
                <w10:wrap type="topAndBottom"/>
              </v:shape>
            </w:pict>
          </mc:Fallback>
        </mc:AlternateContent>
      </w:r>
      <w:r w:rsidR="00623E07">
        <w:rPr>
          <w:noProof/>
          <w:lang w:val="en-ZA" w:eastAsia="en-ZA"/>
        </w:rPr>
        <w:drawing>
          <wp:inline distT="0" distB="0" distL="0" distR="0" wp14:anchorId="01615324" wp14:editId="5E6E8903">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6D6E9F12" w:rsidR="004107D7" w:rsidRDefault="004107D7" w:rsidP="004107D7">
      <w:pPr>
        <w:pStyle w:val="Heading3"/>
        <w:tabs>
          <w:tab w:val="clear" w:pos="1288"/>
          <w:tab w:val="num" w:pos="851"/>
        </w:tabs>
        <w:ind w:left="709"/>
      </w:pPr>
      <w:bookmarkStart w:id="343" w:name="_Toc514913909"/>
      <w:r>
        <w:lastRenderedPageBreak/>
        <w:t>Maximum and cumulati</w:t>
      </w:r>
      <w:r w:rsidR="00C12976">
        <w:t xml:space="preserve">ve discharge graphs </w:t>
      </w:r>
      <w:r w:rsidR="00B7200D">
        <w:t xml:space="preserve">for </w:t>
      </w:r>
      <w:r w:rsidR="00C12976">
        <w:t>varying M</w:t>
      </w:r>
      <w:r>
        <w:t>anning n</w:t>
      </w:r>
      <w:bookmarkEnd w:id="343"/>
    </w:p>
    <w:p w14:paraId="29B456BF" w14:textId="63FF7692"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C474C7">
        <w:t xml:space="preserve">Figure </w:t>
      </w:r>
      <w:r w:rsidR="00C474C7">
        <w:rPr>
          <w:noProof/>
        </w:rPr>
        <w:t>4</w:t>
      </w:r>
      <w:r w:rsidR="00C474C7">
        <w:t>.</w:t>
      </w:r>
      <w:r w:rsidR="00C474C7">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C474C7">
        <w:t xml:space="preserve">Figure </w:t>
      </w:r>
      <w:r w:rsidR="00C474C7">
        <w:rPr>
          <w:noProof/>
        </w:rPr>
        <w:t>4</w:t>
      </w:r>
      <w:r w:rsidR="00C474C7">
        <w:t>.</w:t>
      </w:r>
      <w:r w:rsidR="00C474C7">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C474C7">
        <w:t xml:space="preserve">Figure </w:t>
      </w:r>
      <w:r w:rsidR="00C474C7">
        <w:rPr>
          <w:noProof/>
        </w:rPr>
        <w:t>4</w:t>
      </w:r>
      <w:r w:rsidR="00C474C7">
        <w:t>.</w:t>
      </w:r>
      <w:r w:rsidR="00C474C7">
        <w:rPr>
          <w:noProof/>
        </w:rPr>
        <w:t>12</w:t>
      </w:r>
      <w:r w:rsidR="001A38B4">
        <w:fldChar w:fldCharType="end"/>
      </w:r>
      <w:r w:rsidR="001A38B4">
        <w:t xml:space="preserve"> </w:t>
      </w:r>
      <w:r w:rsidR="00B7200D">
        <w:t>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0CA1770" w14:textId="13FBA5F8" w:rsidR="00511B6D" w:rsidRDefault="009C41B6">
      <w:pPr>
        <w:spacing w:before="0" w:after="0" w:line="240" w:lineRule="auto"/>
        <w:ind w:left="0"/>
        <w:jc w:val="left"/>
      </w:pPr>
      <w:r>
        <w:rPr>
          <w:noProof/>
          <w:lang w:val="en-ZA" w:eastAsia="en-ZA"/>
        </w:rPr>
        <mc:AlternateContent>
          <mc:Choice Requires="wps">
            <w:drawing>
              <wp:anchor distT="0" distB="0" distL="114300" distR="114300" simplePos="0" relativeHeight="251628032" behindDoc="0" locked="0" layoutInCell="1" allowOverlap="1" wp14:anchorId="66BA5D3E" wp14:editId="518B252F">
                <wp:simplePos x="0" y="0"/>
                <wp:positionH relativeFrom="column">
                  <wp:posOffset>817880</wp:posOffset>
                </wp:positionH>
                <wp:positionV relativeFrom="paragraph">
                  <wp:posOffset>3595370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42845924" w:rsidR="00063AE0" w:rsidRPr="00C825D3" w:rsidRDefault="00063AE0" w:rsidP="004B2108">
                            <w:pPr>
                              <w:pStyle w:val="Caption"/>
                              <w:ind w:left="0"/>
                              <w:jc w:val="center"/>
                              <w:rPr>
                                <w:noProof/>
                              </w:rPr>
                            </w:pPr>
                            <w:bookmarkStart w:id="344" w:name="_Ref514356647"/>
                            <w:bookmarkStart w:id="345" w:name="_Toc514918673"/>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10</w:t>
                            </w:r>
                            <w:r>
                              <w:rPr>
                                <w:noProof/>
                              </w:rPr>
                              <w:fldChar w:fldCharType="end"/>
                            </w:r>
                            <w:bookmarkEnd w:id="344"/>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5" o:spid="_x0000_s1058" type="#_x0000_t202" style="position:absolute;margin-left:64.4pt;margin-top:283.1pt;width:396.8pt;height:.0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" stroked="f">
                <v:textbox style="mso-fit-shape-to-text:t" inset="0,0,0,0">
                  <w:txbxContent>
                    <w:p w14:paraId="440F4586" w14:textId="42845924" w:rsidR="00063AE0" w:rsidRPr="00C825D3" w:rsidRDefault="00063AE0" w:rsidP="004B2108">
                      <w:pPr>
                        <w:pStyle w:val="Caption"/>
                        <w:ind w:left="0"/>
                        <w:jc w:val="center"/>
                        <w:rPr>
                          <w:noProof/>
                        </w:rPr>
                      </w:pPr>
                      <w:bookmarkStart w:id="346" w:name="_Ref514356647"/>
                      <w:bookmarkStart w:id="347" w:name="_Toc514918673"/>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10</w:t>
                      </w:r>
                      <w:r>
                        <w:rPr>
                          <w:noProof/>
                        </w:rPr>
                        <w:fldChar w:fldCharType="end"/>
                      </w:r>
                      <w:bookmarkEnd w:id="346"/>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347"/>
                    </w:p>
                  </w:txbxContent>
                </v:textbox>
                <w10:wrap type="topAndBottom"/>
              </v:shape>
            </w:pict>
          </mc:Fallback>
        </mc:AlternateContent>
      </w:r>
      <w:r>
        <w:rPr>
          <w:noProof/>
          <w:lang w:val="en-ZA" w:eastAsia="en-ZA"/>
        </w:rPr>
        <w:drawing>
          <wp:anchor distT="0" distB="0" distL="114300" distR="114300" simplePos="0" relativeHeight="251700736" behindDoc="0" locked="0" layoutInCell="1" allowOverlap="1" wp14:anchorId="603D8115" wp14:editId="621E67E5">
            <wp:simplePos x="0" y="0"/>
            <wp:positionH relativeFrom="column">
              <wp:posOffset>512445</wp:posOffset>
            </wp:positionH>
            <wp:positionV relativeFrom="paragraph">
              <wp:posOffset>281305</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1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14048" behindDoc="1" locked="0" layoutInCell="1" allowOverlap="1" wp14:anchorId="634028A8" wp14:editId="4384A4A4">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68AB07ED" w:rsidR="00063AE0" w:rsidRPr="00E422F9" w:rsidRDefault="00063AE0" w:rsidP="001A38B4">
                            <w:pPr>
                              <w:pStyle w:val="Caption"/>
                              <w:ind w:left="0"/>
                              <w:jc w:val="center"/>
                              <w:rPr>
                                <w:noProof/>
                              </w:rPr>
                            </w:pPr>
                            <w:bookmarkStart w:id="348" w:name="_Ref514918508"/>
                            <w:bookmarkStart w:id="349" w:name="_Toc514918674"/>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11</w:t>
                            </w:r>
                            <w:r>
                              <w:rPr>
                                <w:noProof/>
                              </w:rPr>
                              <w:fldChar w:fldCharType="end"/>
                            </w:r>
                            <w:bookmarkEnd w:id="348"/>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63" o:spid="_x0000_s1059" type="#_x0000_t202" style="position:absolute;left:0;text-align:left;margin-left:61.35pt;margin-top:307.05pt;width:390.75pt;height:62.9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" stroked="f">
                <v:textbox style="mso-fit-shape-to-text:t" inset="0,0,0,0">
                  <w:txbxContent>
                    <w:p w14:paraId="16D5B151" w14:textId="68AB07ED" w:rsidR="00063AE0" w:rsidRPr="00E422F9" w:rsidRDefault="00063AE0" w:rsidP="001A38B4">
                      <w:pPr>
                        <w:pStyle w:val="Caption"/>
                        <w:ind w:left="0"/>
                        <w:jc w:val="center"/>
                        <w:rPr>
                          <w:noProof/>
                        </w:rPr>
                      </w:pPr>
                      <w:bookmarkStart w:id="350" w:name="_Ref514918508"/>
                      <w:bookmarkStart w:id="351" w:name="_Toc514918674"/>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11</w:t>
                      </w:r>
                      <w:r>
                        <w:rPr>
                          <w:noProof/>
                        </w:rPr>
                        <w:fldChar w:fldCharType="end"/>
                      </w:r>
                      <w:bookmarkEnd w:id="350"/>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351"/>
                    </w:p>
                  </w:txbxContent>
                </v:textbox>
              </v:shape>
            </w:pict>
          </mc:Fallback>
        </mc:AlternateContent>
      </w:r>
      <w:r w:rsidR="00732B49">
        <w:rPr>
          <w:noProof/>
          <w:lang w:val="en-ZA" w:eastAsia="en-ZA"/>
        </w:rPr>
        <w:drawing>
          <wp:anchor distT="0" distB="0" distL="114300" distR="114300" simplePos="0" relativeHeight="251701760" behindDoc="1" locked="0" layoutInCell="1" allowOverlap="1" wp14:anchorId="0AB37BAF" wp14:editId="52AD095C">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17"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352" w:name="_Toc432386606"/>
      <w:bookmarkStart w:id="353" w:name="_Toc462919341"/>
      <w:r>
        <w:rPr>
          <w:noProof/>
          <w:lang w:val="en-ZA" w:eastAsia="en-ZA"/>
        </w:rPr>
        <mc:AlternateContent>
          <mc:Choice Requires="wps">
            <w:drawing>
              <wp:anchor distT="0" distB="0" distL="114300" distR="114300" simplePos="0" relativeHeight="251715072" behindDoc="1" locked="0" layoutInCell="1" allowOverlap="1" wp14:anchorId="1039FFAC" wp14:editId="534CE9D5">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5D819312" w:rsidR="00063AE0" w:rsidRPr="005D2FCA" w:rsidRDefault="00063AE0" w:rsidP="001A38B4">
                            <w:pPr>
                              <w:pStyle w:val="Caption"/>
                              <w:ind w:left="0"/>
                              <w:jc w:val="center"/>
                              <w:rPr>
                                <w:noProof/>
                              </w:rPr>
                            </w:pPr>
                            <w:bookmarkStart w:id="354" w:name="_Ref514918509"/>
                            <w:bookmarkStart w:id="355" w:name="_Toc514918675"/>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12</w:t>
                            </w:r>
                            <w:r>
                              <w:rPr>
                                <w:noProof/>
                              </w:rPr>
                              <w:fldChar w:fldCharType="end"/>
                            </w:r>
                            <w:bookmarkEnd w:id="354"/>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64" o:spid="_x0000_s1060" type="#_x0000_t202" style="position:absolute;left:0;text-align:left;margin-left:68.1pt;margin-top:538.65pt;width:384pt;height:.0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B6LwIAAGkEAAAOAAAAZHJzL2Uyb0RvYy54bWysVMFu2zAMvQ/YPwi6L07aLg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I6Gwei8CAABpBAAADgAAAAAAAAAAAAAAAAAu&#10;AgAAZHJzL2Uyb0RvYy54bWxQSwECLQAUAAYACAAAACEAmPsP3uEAAAANAQAADwAAAAAAAAAAAAAA&#10;AACJBAAAZHJzL2Rvd25yZXYueG1sUEsFBgAAAAAEAAQA8wAAAJcFAAAAAA==&#10;" stroked="f">
                <v:textbox style="mso-fit-shape-to-text:t" inset="0,0,0,0">
                  <w:txbxContent>
                    <w:p w14:paraId="5880D1A4" w14:textId="5D819312" w:rsidR="00063AE0" w:rsidRPr="005D2FCA" w:rsidRDefault="00063AE0" w:rsidP="001A38B4">
                      <w:pPr>
                        <w:pStyle w:val="Caption"/>
                        <w:ind w:left="0"/>
                        <w:jc w:val="center"/>
                        <w:rPr>
                          <w:noProof/>
                        </w:rPr>
                      </w:pPr>
                      <w:bookmarkStart w:id="356" w:name="_Ref514918509"/>
                      <w:bookmarkStart w:id="357" w:name="_Toc514918675"/>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12</w:t>
                      </w:r>
                      <w:r>
                        <w:rPr>
                          <w:noProof/>
                        </w:rPr>
                        <w:fldChar w:fldCharType="end"/>
                      </w:r>
                      <w:bookmarkEnd w:id="356"/>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357"/>
                    </w:p>
                  </w:txbxContent>
                </v:textbox>
              </v:shape>
            </w:pict>
          </mc:Fallback>
        </mc:AlternateContent>
      </w:r>
      <w:r w:rsidR="00732B49">
        <w:rPr>
          <w:noProof/>
          <w:lang w:val="en-ZA" w:eastAsia="en-ZA"/>
        </w:rPr>
        <w:drawing>
          <wp:anchor distT="0" distB="0" distL="114300" distR="114300" simplePos="0" relativeHeight="251702784" behindDoc="1" locked="0" layoutInCell="1" allowOverlap="1" wp14:anchorId="60514041" wp14:editId="48B3814C">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358" w:name="_Toc514913910"/>
      <w:r>
        <w:rPr>
          <w:lang w:val="en-GB"/>
        </w:rPr>
        <w:lastRenderedPageBreak/>
        <w:t>The impact of infiltration on runoff</w:t>
      </w:r>
      <w:bookmarkEnd w:id="352"/>
      <w:bookmarkEnd w:id="353"/>
      <w:bookmarkEnd w:id="358"/>
    </w:p>
    <w:p w14:paraId="2BE57556" w14:textId="17B00336" w:rsidR="00E41417" w:rsidRPr="004107D7" w:rsidRDefault="00E41417" w:rsidP="00E41417">
      <w:pPr>
        <w:pStyle w:val="Heading3"/>
        <w:tabs>
          <w:tab w:val="clear" w:pos="1288"/>
          <w:tab w:val="num" w:pos="851"/>
        </w:tabs>
        <w:ind w:left="709"/>
      </w:pPr>
      <w:bookmarkStart w:id="359" w:name="_Toc514913911"/>
      <w:r>
        <w:t>Hydrographs for varying hydraulic conductivity</w:t>
      </w:r>
      <w:bookmarkEnd w:id="359"/>
    </w:p>
    <w:p w14:paraId="06213558" w14:textId="67ED3C18"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C474C7">
        <w:t xml:space="preserve">Figure </w:t>
      </w:r>
      <w:r w:rsidR="00C474C7">
        <w:rPr>
          <w:noProof/>
        </w:rPr>
        <w:t>4</w:t>
      </w:r>
      <w:r w:rsidR="00C474C7">
        <w:t>.</w:t>
      </w:r>
      <w:r w:rsidR="00C474C7">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C474C7">
        <w:t xml:space="preserve">Figure </w:t>
      </w:r>
      <w:r w:rsidR="00C474C7">
        <w:rPr>
          <w:noProof/>
        </w:rPr>
        <w:t>4</w:t>
      </w:r>
      <w:r w:rsidR="00C474C7">
        <w:t>.</w:t>
      </w:r>
      <w:r w:rsidR="00C474C7">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C474C7">
        <w:t xml:space="preserve">Figure </w:t>
      </w:r>
      <w:r w:rsidR="00C474C7">
        <w:rPr>
          <w:noProof/>
        </w:rPr>
        <w:t>4</w:t>
      </w:r>
      <w:r w:rsidR="00C474C7">
        <w:t>.</w:t>
      </w:r>
      <w:r w:rsidR="00C474C7">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45440" behindDoc="0" locked="0" layoutInCell="1" allowOverlap="1" wp14:anchorId="7075B375" wp14:editId="2974102F">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31DAB0B9" w:rsidR="00063AE0" w:rsidRPr="00261876" w:rsidRDefault="00063AE0" w:rsidP="00DD46E3">
                            <w:pPr>
                              <w:pStyle w:val="Caption"/>
                              <w:ind w:left="0"/>
                              <w:jc w:val="center"/>
                              <w:rPr>
                                <w:noProof/>
                                <w:sz w:val="24"/>
                              </w:rPr>
                            </w:pPr>
                            <w:bookmarkStart w:id="360" w:name="_Ref514568893"/>
                            <w:bookmarkStart w:id="361" w:name="_Toc514918676"/>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13</w:t>
                            </w:r>
                            <w:r>
                              <w:rPr>
                                <w:noProof/>
                              </w:rPr>
                              <w:fldChar w:fldCharType="end"/>
                            </w:r>
                            <w:bookmarkEnd w:id="360"/>
                            <w:r>
                              <w:t xml:space="preserve">: </w:t>
                            </w:r>
                            <w:r w:rsidRPr="00FC7917">
                              <w:t>Hydrograph of various hydraulic conductivities. Storm of 50.0 mm/h, duration one hour, initial infiltration depth of 0.1 m, terrain slope of</w:t>
                            </w:r>
                            <w:r>
                              <w:t xml:space="preserve"> 5 degrees and Manning n of 0.03</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2" o:spid="_x0000_s1061" type="#_x0000_t202" style="position:absolute;left:0;text-align:left;margin-left:49.4pt;margin-top:176.6pt;width:393.45pt;height:.0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" stroked="f">
                <v:textbox style="mso-fit-shape-to-text:t" inset="0,0,0,0">
                  <w:txbxContent>
                    <w:p w14:paraId="489045B4" w14:textId="31DAB0B9" w:rsidR="00063AE0" w:rsidRPr="00261876" w:rsidRDefault="00063AE0" w:rsidP="00DD46E3">
                      <w:pPr>
                        <w:pStyle w:val="Caption"/>
                        <w:ind w:left="0"/>
                        <w:jc w:val="center"/>
                        <w:rPr>
                          <w:noProof/>
                          <w:sz w:val="24"/>
                        </w:rPr>
                      </w:pPr>
                      <w:bookmarkStart w:id="362" w:name="_Ref514568893"/>
                      <w:bookmarkStart w:id="363" w:name="_Toc514918676"/>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13</w:t>
                      </w:r>
                      <w:r>
                        <w:rPr>
                          <w:noProof/>
                        </w:rPr>
                        <w:fldChar w:fldCharType="end"/>
                      </w:r>
                      <w:bookmarkEnd w:id="362"/>
                      <w:r>
                        <w:t xml:space="preserve">: </w:t>
                      </w:r>
                      <w:r w:rsidRPr="00FC7917">
                        <w:t>Hydrograph of various hydraulic conductivities. Storm of 50.0 mm/h, duration one hour, initial infiltration depth of 0.1 m, terrain slope of</w:t>
                      </w:r>
                      <w:r>
                        <w:t xml:space="preserve"> 5 degrees and Manning n of 0.03</w:t>
                      </w:r>
                      <w:bookmarkEnd w:id="363"/>
                    </w:p>
                  </w:txbxContent>
                </v:textbox>
                <w10:wrap type="topAndBottom"/>
              </v:shape>
            </w:pict>
          </mc:Fallback>
        </mc:AlternateContent>
      </w:r>
      <w:r w:rsidR="00743229">
        <w:rPr>
          <w:noProof/>
          <w:lang w:val="en-ZA" w:eastAsia="en-ZA"/>
        </w:rPr>
        <w:drawing>
          <wp:inline distT="0" distB="0" distL="0" distR="0" wp14:anchorId="44656D77" wp14:editId="649DB12A">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04"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44416" behindDoc="0" locked="0" layoutInCell="1" allowOverlap="1" wp14:anchorId="7B973548" wp14:editId="10A28D26">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7FA6021A" w:rsidR="00063AE0" w:rsidRPr="00283E6F" w:rsidRDefault="00063AE0" w:rsidP="00DD46E3">
                            <w:pPr>
                              <w:pStyle w:val="Caption"/>
                              <w:ind w:left="0"/>
                              <w:jc w:val="center"/>
                              <w:rPr>
                                <w:noProof/>
                                <w:sz w:val="24"/>
                              </w:rPr>
                            </w:pPr>
                            <w:bookmarkStart w:id="364" w:name="_Ref514568896"/>
                            <w:bookmarkStart w:id="365" w:name="_Toc514918677"/>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14</w:t>
                            </w:r>
                            <w:r>
                              <w:rPr>
                                <w:noProof/>
                              </w:rPr>
                              <w:fldChar w:fldCharType="end"/>
                            </w:r>
                            <w:bookmarkEnd w:id="364"/>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1" o:spid="_x0000_s1062" type="#_x0000_t202" style="position:absolute;left:0;text-align:left;margin-left:70.65pt;margin-top:243.3pt;width:393.45pt;height:.0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mY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Pt7exmcs2ZpNjs&#10;6jrWyF6POvThqwLDolFwJPESp+K08aFPHVLiTR50U64breMmBlYa2UmQ0G3dBHUp/luWtjHXQjzV&#10;F4yeLOLrcUQrdPsuMXI1G0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Df9CmYMQIAAGkEAAAOAAAAAAAAAAAAAAAA&#10;AC4CAABkcnMvZTJvRG9jLnhtbFBLAQItABQABgAIAAAAIQAUUbvc4QAAAAsBAAAPAAAAAAAAAAAA&#10;AAAAAIsEAABkcnMvZG93bnJldi54bWxQSwUGAAAAAAQABADzAAAAmQUAAAAA&#10;" stroked="f">
                <v:textbox style="mso-fit-shape-to-text:t" inset="0,0,0,0">
                  <w:txbxContent>
                    <w:p w14:paraId="4835AAF8" w14:textId="7FA6021A" w:rsidR="00063AE0" w:rsidRPr="00283E6F" w:rsidRDefault="00063AE0" w:rsidP="00DD46E3">
                      <w:pPr>
                        <w:pStyle w:val="Caption"/>
                        <w:ind w:left="0"/>
                        <w:jc w:val="center"/>
                        <w:rPr>
                          <w:noProof/>
                          <w:sz w:val="24"/>
                        </w:rPr>
                      </w:pPr>
                      <w:bookmarkStart w:id="366" w:name="_Ref514568896"/>
                      <w:bookmarkStart w:id="367" w:name="_Toc514918677"/>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14</w:t>
                      </w:r>
                      <w:r>
                        <w:rPr>
                          <w:noProof/>
                        </w:rPr>
                        <w:fldChar w:fldCharType="end"/>
                      </w:r>
                      <w:bookmarkEnd w:id="366"/>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367"/>
                    </w:p>
                  </w:txbxContent>
                </v:textbox>
                <w10:wrap type="topAndBottom"/>
              </v:shape>
            </w:pict>
          </mc:Fallback>
        </mc:AlternateContent>
      </w:r>
      <w:r w:rsidR="00743229">
        <w:rPr>
          <w:b/>
          <w:noProof/>
          <w:sz w:val="24"/>
          <w:lang w:val="en-ZA" w:eastAsia="en-ZA"/>
        </w:rPr>
        <w:drawing>
          <wp:inline distT="0" distB="0" distL="0" distR="0" wp14:anchorId="12F939C1" wp14:editId="470DAC11">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19"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54656" behindDoc="0" locked="0" layoutInCell="1" allowOverlap="1" wp14:anchorId="62FF6437" wp14:editId="728EEA08">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AD0961B" w:rsidR="00063AE0" w:rsidRPr="000777A6" w:rsidRDefault="00063AE0" w:rsidP="00DD46E3">
                            <w:pPr>
                              <w:pStyle w:val="Caption"/>
                              <w:ind w:left="0"/>
                              <w:jc w:val="center"/>
                              <w:rPr>
                                <w:noProof/>
                              </w:rPr>
                            </w:pPr>
                            <w:bookmarkStart w:id="368" w:name="_Ref514568899"/>
                            <w:bookmarkStart w:id="369" w:name="_Toc514918678"/>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15</w:t>
                            </w:r>
                            <w:r>
                              <w:rPr>
                                <w:noProof/>
                              </w:rPr>
                              <w:fldChar w:fldCharType="end"/>
                            </w:r>
                            <w:bookmarkEnd w:id="368"/>
                            <w:r>
                              <w:t xml:space="preserve">: </w:t>
                            </w:r>
                            <w:r w:rsidRPr="005672A4">
                              <w:t>Hydrograph of various hydraulic conductivities. Storm of 50.0 mm/h, duration one hour, initial infiltration depth of 0.1 m, terrain slope of</w:t>
                            </w:r>
                            <w:r>
                              <w:t xml:space="preserve"> 5 degrees and Manning n of 0.07</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3" o:spid="_x0000_s1063" type="#_x0000_t202" style="position:absolute;left:0;text-align:left;margin-left:42.1pt;margin-top:198.25pt;width:396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FlMAIAAGk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" stroked="f">
                <v:textbox style="mso-fit-shape-to-text:t" inset="0,0,0,0">
                  <w:txbxContent>
                    <w:p w14:paraId="19C8070B" w14:textId="3AD0961B" w:rsidR="00063AE0" w:rsidRPr="000777A6" w:rsidRDefault="00063AE0" w:rsidP="00DD46E3">
                      <w:pPr>
                        <w:pStyle w:val="Caption"/>
                        <w:ind w:left="0"/>
                        <w:jc w:val="center"/>
                        <w:rPr>
                          <w:noProof/>
                        </w:rPr>
                      </w:pPr>
                      <w:bookmarkStart w:id="370" w:name="_Ref514568899"/>
                      <w:bookmarkStart w:id="371" w:name="_Toc514918678"/>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15</w:t>
                      </w:r>
                      <w:r>
                        <w:rPr>
                          <w:noProof/>
                        </w:rPr>
                        <w:fldChar w:fldCharType="end"/>
                      </w:r>
                      <w:bookmarkEnd w:id="370"/>
                      <w:r>
                        <w:t xml:space="preserve">: </w:t>
                      </w:r>
                      <w:r w:rsidRPr="005672A4">
                        <w:t>Hydrograph of various hydraulic conductivities. Storm of 50.0 mm/h, duration one hour, initial infiltration depth of 0.1 m, terrain slope of</w:t>
                      </w:r>
                      <w:r>
                        <w:t xml:space="preserve"> 5 degrees and Manning n of 0.07</w:t>
                      </w:r>
                      <w:bookmarkEnd w:id="371"/>
                    </w:p>
                  </w:txbxContent>
                </v:textbox>
                <w10:wrap type="topAndBottom"/>
              </v:shape>
            </w:pict>
          </mc:Fallback>
        </mc:AlternateContent>
      </w:r>
      <w:r w:rsidR="00743229">
        <w:rPr>
          <w:noProof/>
          <w:lang w:val="en-ZA" w:eastAsia="en-ZA"/>
        </w:rPr>
        <w:drawing>
          <wp:inline distT="0" distB="0" distL="0" distR="0" wp14:anchorId="706E034E" wp14:editId="6FB51749">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372" w:name="_Toc514913912"/>
      <w:r>
        <w:t xml:space="preserve">Maximum and cumulative discharge </w:t>
      </w:r>
      <w:r w:rsidR="00344CEC">
        <w:t>for</w:t>
      </w:r>
      <w:r>
        <w:t xml:space="preserve"> varying </w:t>
      </w:r>
      <w:r w:rsidR="00344CEC">
        <w:t xml:space="preserve">soil </w:t>
      </w:r>
      <w:r>
        <w:t>hydraulic conductivity</w:t>
      </w:r>
      <w:bookmarkEnd w:id="372"/>
    </w:p>
    <w:p w14:paraId="18B56C3A" w14:textId="54995E4F"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C474C7">
        <w:t xml:space="preserve">Figure </w:t>
      </w:r>
      <w:r w:rsidR="00C474C7">
        <w:rPr>
          <w:noProof/>
        </w:rPr>
        <w:t>4</w:t>
      </w:r>
      <w:r w:rsidR="00C474C7">
        <w:t>.</w:t>
      </w:r>
      <w:r w:rsidR="00C474C7">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C474C7">
        <w:t xml:space="preserve">Figure </w:t>
      </w:r>
      <w:r w:rsidR="00C474C7">
        <w:rPr>
          <w:noProof/>
        </w:rPr>
        <w:t>4</w:t>
      </w:r>
      <w:r w:rsidR="00C474C7">
        <w:t>.</w:t>
      </w:r>
      <w:r w:rsidR="00C474C7">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C474C7">
        <w:t xml:space="preserve">Figure </w:t>
      </w:r>
      <w:r w:rsidR="00C474C7">
        <w:rPr>
          <w:noProof/>
        </w:rPr>
        <w:t>4</w:t>
      </w:r>
      <w:r w:rsidR="00C474C7">
        <w:t>.</w:t>
      </w:r>
      <w:r w:rsidR="00C474C7">
        <w:rPr>
          <w:noProof/>
        </w:rPr>
        <w:t>18</w:t>
      </w:r>
      <w:r w:rsidR="003C0C6A">
        <w:fldChar w:fldCharType="end"/>
      </w:r>
      <w:r w:rsidR="003C0C6A">
        <w:t xml:space="preserve"> </w:t>
      </w:r>
      <w:r w:rsidR="00344CEC">
        <w:t xml:space="preserve">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03808" behindDoc="1" locked="0" layoutInCell="1" allowOverlap="1" wp14:anchorId="0F0E3BFA" wp14:editId="114B3865">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05"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373" w:name="_Toc432386615"/>
      <w:bookmarkStart w:id="374" w:name="_Toc462919350"/>
      <w:r>
        <w:rPr>
          <w:noProof/>
          <w:lang w:val="en-ZA" w:eastAsia="en-ZA"/>
        </w:rPr>
        <mc:AlternateContent>
          <mc:Choice Requires="wps">
            <w:drawing>
              <wp:anchor distT="0" distB="0" distL="114300" distR="114300" simplePos="0" relativeHeight="251706880" behindDoc="1" locked="0" layoutInCell="1" allowOverlap="1" wp14:anchorId="710C95FF" wp14:editId="0DBF2B53">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0388A470" w:rsidR="00063AE0" w:rsidRPr="000F2E1E" w:rsidRDefault="00063AE0" w:rsidP="00BC6695">
                            <w:pPr>
                              <w:pStyle w:val="Caption"/>
                              <w:ind w:left="0"/>
                              <w:jc w:val="center"/>
                              <w:rPr>
                                <w:noProof/>
                              </w:rPr>
                            </w:pPr>
                            <w:bookmarkStart w:id="375" w:name="_Ref514918581"/>
                            <w:bookmarkStart w:id="376" w:name="_Toc514918679"/>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16</w:t>
                            </w:r>
                            <w:r>
                              <w:rPr>
                                <w:noProof/>
                              </w:rPr>
                              <w:fldChar w:fldCharType="end"/>
                            </w:r>
                            <w:bookmarkEnd w:id="375"/>
                            <w:r>
                              <w:t xml:space="preserve">: </w:t>
                            </w:r>
                            <w:r w:rsidRPr="003050CC">
                              <w:t>Maximum and cumulative discharge for various soil hydraulic conductivities and terrain slopes. Storm of 50.0 mm/h, duration one hour, initial infiltration depth of 0.1 m and a Manning n of 0.03</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0" o:spid="_x0000_s1064" type="#_x0000_t202" style="position:absolute;left:0;text-align:left;margin-left:67.35pt;margin-top:11.8pt;width:390pt;height:.0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ADQb0zMAIAAGkEAAAOAAAAAAAAAAAAAAAAAC4C&#10;AABkcnMvZTJvRG9jLnhtbFBLAQItABQABgAIAAAAIQBlWgHz3wAAAAkBAAAPAAAAAAAAAAAAAAAA&#10;AIoEAABkcnMvZG93bnJldi54bWxQSwUGAAAAAAQABADzAAAAlgUAAAAA&#10;" stroked="f">
                <v:textbox style="mso-fit-shape-to-text:t" inset="0,0,0,0">
                  <w:txbxContent>
                    <w:p w14:paraId="647B80B3" w14:textId="0388A470" w:rsidR="00063AE0" w:rsidRPr="000F2E1E" w:rsidRDefault="00063AE0" w:rsidP="00BC6695">
                      <w:pPr>
                        <w:pStyle w:val="Caption"/>
                        <w:ind w:left="0"/>
                        <w:jc w:val="center"/>
                        <w:rPr>
                          <w:noProof/>
                        </w:rPr>
                      </w:pPr>
                      <w:bookmarkStart w:id="377" w:name="_Ref514918581"/>
                      <w:bookmarkStart w:id="378" w:name="_Toc514918679"/>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16</w:t>
                      </w:r>
                      <w:r>
                        <w:rPr>
                          <w:noProof/>
                        </w:rPr>
                        <w:fldChar w:fldCharType="end"/>
                      </w:r>
                      <w:bookmarkEnd w:id="377"/>
                      <w:r>
                        <w:t xml:space="preserve">: </w:t>
                      </w:r>
                      <w:r w:rsidRPr="003050CC">
                        <w:t>Maximum and cumulative discharge for various soil hydraulic conductivities and terrain slopes. Storm of 50.0 mm/h, duration one hour, initial infiltration depth of 0.1 m and a Manning n of 0.03</w:t>
                      </w:r>
                      <w:bookmarkEnd w:id="378"/>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600384" behindDoc="0" locked="0" layoutInCell="1" allowOverlap="1" wp14:anchorId="7E07FB45" wp14:editId="79EDBE34">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707904" behindDoc="0" locked="0" layoutInCell="1" allowOverlap="1" wp14:anchorId="1A84994E" wp14:editId="30A6D3CB">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5C35348B" w:rsidR="00063AE0" w:rsidRPr="00A3214E" w:rsidRDefault="00063AE0" w:rsidP="00BC6695">
                            <w:pPr>
                              <w:pStyle w:val="Caption"/>
                              <w:ind w:left="0"/>
                              <w:jc w:val="center"/>
                              <w:rPr>
                                <w:noProof/>
                              </w:rPr>
                            </w:pPr>
                            <w:bookmarkStart w:id="379" w:name="_Ref514918585"/>
                            <w:bookmarkStart w:id="380" w:name="_Toc514918680"/>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17</w:t>
                            </w:r>
                            <w:r>
                              <w:rPr>
                                <w:noProof/>
                              </w:rPr>
                              <w:fldChar w:fldCharType="end"/>
                            </w:r>
                            <w:bookmarkEnd w:id="379"/>
                            <w:r>
                              <w:t xml:space="preserve">: </w:t>
                            </w:r>
                            <w:r w:rsidRPr="00BA56C3">
                              <w:t>Maximum and cumulative discharge for various soil hydraulic conductivities and terrain slopes. Storm of 50.0 mm/h, duration one hour, initial infiltration depth of 0.1 m and a Manning n of 0.07</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4" o:spid="_x0000_s1065" type="#_x0000_t202" style="position:absolute;margin-left:67.35pt;margin-top:276.05pt;width:393.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A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" stroked="f">
                <v:textbox style="mso-fit-shape-to-text:t" inset="0,0,0,0">
                  <w:txbxContent>
                    <w:p w14:paraId="4EAD7A97" w14:textId="5C35348B" w:rsidR="00063AE0" w:rsidRPr="00A3214E" w:rsidRDefault="00063AE0" w:rsidP="00BC6695">
                      <w:pPr>
                        <w:pStyle w:val="Caption"/>
                        <w:ind w:left="0"/>
                        <w:jc w:val="center"/>
                        <w:rPr>
                          <w:noProof/>
                        </w:rPr>
                      </w:pPr>
                      <w:bookmarkStart w:id="381" w:name="_Ref514918585"/>
                      <w:bookmarkStart w:id="382" w:name="_Toc514918680"/>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17</w:t>
                      </w:r>
                      <w:r>
                        <w:rPr>
                          <w:noProof/>
                        </w:rPr>
                        <w:fldChar w:fldCharType="end"/>
                      </w:r>
                      <w:bookmarkEnd w:id="381"/>
                      <w:r>
                        <w:t xml:space="preserve">: </w:t>
                      </w:r>
                      <w:r w:rsidRPr="00BA56C3">
                        <w:t>Maximum and cumulative discharge for various soil hydraulic conductivities and terrain slopes. Storm of 50.0 mm/h, duration one hour, initial infiltration depth of 0.1 m and a Manning n of 0.07</w:t>
                      </w:r>
                      <w:bookmarkEnd w:id="382"/>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0FA4E3FF" w14:textId="16FE44C6" w:rsidR="00732B49" w:rsidRDefault="00732B49">
      <w:pPr>
        <w:spacing w:before="0" w:after="0" w:line="240" w:lineRule="auto"/>
        <w:ind w:left="0"/>
        <w:jc w:val="left"/>
        <w:rPr>
          <w:b/>
          <w:caps/>
          <w:kern w:val="16"/>
          <w:sz w:val="28"/>
          <w:lang w:val="en-ZA"/>
        </w:rPr>
      </w:pPr>
      <w:r>
        <w:rPr>
          <w:noProof/>
          <w:lang w:val="en-ZA" w:eastAsia="en-ZA"/>
        </w:rPr>
        <w:lastRenderedPageBreak/>
        <mc:AlternateContent>
          <mc:Choice Requires="wps">
            <w:drawing>
              <wp:anchor distT="0" distB="0" distL="114300" distR="114300" simplePos="0" relativeHeight="251705856" behindDoc="0" locked="0" layoutInCell="1" allowOverlap="1" wp14:anchorId="33A117C1" wp14:editId="0B17D2D0">
                <wp:simplePos x="0" y="0"/>
                <wp:positionH relativeFrom="column">
                  <wp:posOffset>874395</wp:posOffset>
                </wp:positionH>
                <wp:positionV relativeFrom="paragraph">
                  <wp:posOffset>3794760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3AB2A9EC" w:rsidR="00063AE0" w:rsidRPr="00CD3662" w:rsidRDefault="00063AE0" w:rsidP="00732B49">
                            <w:pPr>
                              <w:pStyle w:val="Caption"/>
                              <w:ind w:left="0"/>
                              <w:jc w:val="center"/>
                              <w:rPr>
                                <w:caps/>
                                <w:noProof/>
                                <w:kern w:val="16"/>
                                <w:sz w:val="28"/>
                              </w:rPr>
                            </w:pPr>
                            <w:bookmarkStart w:id="383" w:name="_Ref514918586"/>
                            <w:bookmarkStart w:id="384" w:name="_Toc514918681"/>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18</w:t>
                            </w:r>
                            <w:r>
                              <w:rPr>
                                <w:noProof/>
                              </w:rPr>
                              <w:fldChar w:fldCharType="end"/>
                            </w:r>
                            <w:bookmarkEnd w:id="383"/>
                            <w:r>
                              <w:t xml:space="preserve">: </w:t>
                            </w:r>
                            <w:r w:rsidRPr="00BF0DB3">
                              <w:t>Maximum and cumulative discharge for various soil hydraulic conductivities and terrain slopes. Storm of 50.0 mm/h, duration one hour, initial infiltration depth of 0.1 m and a Manning n of 0.05</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9" o:spid="_x0000_s1066" type="#_x0000_t202" style="position:absolute;margin-left:68.85pt;margin-top:298.8pt;width:388.5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" stroked="f">
                <v:textbox style="mso-fit-shape-to-text:t" inset="0,0,0,0">
                  <w:txbxContent>
                    <w:p w14:paraId="1CE4F7AC" w14:textId="3AB2A9EC" w:rsidR="00063AE0" w:rsidRPr="00CD3662" w:rsidRDefault="00063AE0" w:rsidP="00732B49">
                      <w:pPr>
                        <w:pStyle w:val="Caption"/>
                        <w:ind w:left="0"/>
                        <w:jc w:val="center"/>
                        <w:rPr>
                          <w:caps/>
                          <w:noProof/>
                          <w:kern w:val="16"/>
                          <w:sz w:val="28"/>
                        </w:rPr>
                      </w:pPr>
                      <w:bookmarkStart w:id="385" w:name="_Ref514918586"/>
                      <w:bookmarkStart w:id="386" w:name="_Toc514918681"/>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18</w:t>
                      </w:r>
                      <w:r>
                        <w:rPr>
                          <w:noProof/>
                        </w:rPr>
                        <w:fldChar w:fldCharType="end"/>
                      </w:r>
                      <w:bookmarkEnd w:id="385"/>
                      <w:r>
                        <w:t xml:space="preserve">: </w:t>
                      </w:r>
                      <w:r w:rsidRPr="00BF0DB3">
                        <w:t>Maximum and cumulative discharge for various soil hydraulic conductivities and terrain slopes. Storm of 50.0 mm/h, duration one hour, initial infiltration depth of 0.1 m and a Manning n of 0.05</w:t>
                      </w:r>
                      <w:bookmarkEnd w:id="386"/>
                    </w:p>
                  </w:txbxContent>
                </v:textbox>
                <w10:wrap type="topAndBottom"/>
              </v:shape>
            </w:pict>
          </mc:Fallback>
        </mc:AlternateContent>
      </w:r>
      <w:r>
        <w:rPr>
          <w:b/>
          <w:caps/>
          <w:noProof/>
          <w:kern w:val="16"/>
          <w:sz w:val="28"/>
          <w:lang w:val="en-ZA" w:eastAsia="en-ZA"/>
        </w:rPr>
        <w:drawing>
          <wp:anchor distT="0" distB="0" distL="114300" distR="114300" simplePos="0" relativeHeight="251704832" behindDoc="0" locked="0" layoutInCell="1" allowOverlap="1" wp14:anchorId="565D36C2" wp14:editId="2BFF34A7">
            <wp:simplePos x="0" y="0"/>
            <wp:positionH relativeFrom="column">
              <wp:posOffset>531495</wp:posOffset>
            </wp:positionH>
            <wp:positionV relativeFrom="paragraph">
              <wp:posOffset>70485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br w:type="page"/>
      </w:r>
    </w:p>
    <w:p w14:paraId="2FE882D9" w14:textId="175E16FF" w:rsidR="00467952" w:rsidRPr="002460C7" w:rsidRDefault="00467952" w:rsidP="00CE7B47">
      <w:pPr>
        <w:pStyle w:val="Heading1"/>
      </w:pPr>
      <w:bookmarkStart w:id="387" w:name="_Toc514913913"/>
      <w:r w:rsidRPr="002460C7">
        <w:lastRenderedPageBreak/>
        <w:t>CONCLUSIONS AND RECOMMENDATIONS</w:t>
      </w:r>
      <w:bookmarkEnd w:id="373"/>
      <w:bookmarkEnd w:id="374"/>
      <w:bookmarkEnd w:id="387"/>
    </w:p>
    <w:p w14:paraId="05F08D36" w14:textId="2D55B371" w:rsidR="00467952" w:rsidRPr="002460C7" w:rsidRDefault="00467952" w:rsidP="00D71A90">
      <w:pPr>
        <w:pStyle w:val="Heading2"/>
        <w:rPr>
          <w:lang w:val="en-GB"/>
        </w:rPr>
      </w:pPr>
      <w:bookmarkStart w:id="388" w:name="_Toc432386616"/>
      <w:bookmarkStart w:id="389" w:name="_Toc462919351"/>
      <w:bookmarkStart w:id="390" w:name="_Toc514913914"/>
      <w:r w:rsidRPr="002460C7">
        <w:rPr>
          <w:lang w:val="en-GB"/>
        </w:rPr>
        <w:t>C</w:t>
      </w:r>
      <w:bookmarkEnd w:id="388"/>
      <w:r w:rsidR="00117823" w:rsidRPr="002460C7">
        <w:rPr>
          <w:lang w:val="en-GB"/>
        </w:rPr>
        <w:t>onclusions</w:t>
      </w:r>
      <w:bookmarkEnd w:id="389"/>
      <w:bookmarkEnd w:id="390"/>
    </w:p>
    <w:p w14:paraId="0672F7DD" w14:textId="4FE9B73B"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ins w:id="391" w:author="Riana Willers" w:date="2018-05-24T23:14:00Z">
        <w:r w:rsidR="00804CF6">
          <w:rPr>
            <w:lang w:val="en-GB"/>
          </w:rPr>
          <w:t>-</w:t>
        </w:r>
      </w:ins>
      <w:del w:id="392" w:author="Riana Willers" w:date="2018-05-24T23:14:00Z">
        <w:r w:rsidDel="00804CF6">
          <w:rPr>
            <w:lang w:val="en-GB"/>
          </w:rPr>
          <w:delText xml:space="preserve"> </w:delText>
        </w:r>
      </w:del>
      <w:r>
        <w:rPr>
          <w:lang w:val="en-GB"/>
        </w:rPr>
        <w:t xml:space="preserve">hour storm with 50 mm/h intensity. </w:t>
      </w:r>
      <w:ins w:id="393" w:author="Riana Willers" w:date="2018-05-24T23:18:00Z">
        <w:r w:rsidR="00804CF6">
          <w:rPr>
            <w:lang w:val="en-GB"/>
          </w:rPr>
          <w:t xml:space="preserve">The conclusions in this chapter are only valid for this storm, </w:t>
        </w:r>
      </w:ins>
      <w:ins w:id="394" w:author="Riana Willers" w:date="2018-05-24T23:19:00Z">
        <w:r w:rsidR="00804CF6">
          <w:rPr>
            <w:lang w:val="en-GB"/>
          </w:rPr>
          <w:t>other</w:t>
        </w:r>
      </w:ins>
      <w:ins w:id="395" w:author="Riana Willers" w:date="2018-05-24T23:17:00Z">
        <w:r w:rsidR="00804CF6">
          <w:rPr>
            <w:lang w:val="en-GB"/>
          </w:rPr>
          <w:t xml:space="preserve"> storm intensities and/or durations will lead to different results, and therefore, different conclusions</w:t>
        </w:r>
        <w:r w:rsidR="00804CF6">
          <w:rPr>
            <w:lang w:val="en-GB"/>
          </w:rPr>
          <w:t xml:space="preserve">. </w:t>
        </w:r>
      </w:ins>
      <w:r>
        <w:rPr>
          <w:lang w:val="en-GB"/>
        </w:rPr>
        <w:t>Three parameters were varied during experimentation: valley slope, Manning n (terrain coverage) and soil hydraulic conductivity. The 300 simulation experiments were analysed by studying the hydrograph</w:t>
      </w:r>
      <w:r w:rsidR="00AF1C2F">
        <w:rPr>
          <w:lang w:val="en-GB"/>
        </w:rPr>
        <w:t xml:space="preserve">s generated using the </w:t>
      </w:r>
      <w:proofErr w:type="spellStart"/>
      <w:r w:rsidR="00AF1C2F">
        <w:rPr>
          <w:lang w:val="en-GB"/>
        </w:rPr>
        <w:t>Landlab</w:t>
      </w:r>
      <w:proofErr w:type="spellEnd"/>
      <w:r w:rsidR="00AF1C2F">
        <w:rPr>
          <w:lang w:val="en-GB"/>
        </w:rPr>
        <w:t xml:space="preserve">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185D7791" w:rsidR="00912148" w:rsidRDefault="00912148">
      <w:pPr>
        <w:pStyle w:val="41Textindent1"/>
        <w:rPr>
          <w:lang w:val="en-GB"/>
        </w:rPr>
      </w:pPr>
      <w:r>
        <w:rPr>
          <w:lang w:val="en-GB"/>
        </w:rPr>
        <w:t xml:space="preserve">The </w:t>
      </w:r>
      <w:proofErr w:type="spellStart"/>
      <w:r>
        <w:rPr>
          <w:lang w:val="en-GB"/>
        </w:rPr>
        <w:t>heatmap</w:t>
      </w:r>
      <w:proofErr w:type="spellEnd"/>
      <w:r>
        <w:rPr>
          <w:lang w:val="en-GB"/>
        </w:rPr>
        <w:t xml:space="preserve"> graphs presented in this chapter </w:t>
      </w:r>
      <w:r w:rsidR="007754BE">
        <w:rPr>
          <w:lang w:val="en-GB"/>
        </w:rPr>
        <w:t>contain</w:t>
      </w:r>
      <w:r>
        <w:rPr>
          <w:lang w:val="en-GB"/>
        </w:rPr>
        <w:t xml:space="preserve"> summary information of the hydrographs presented in</w:t>
      </w:r>
      <w:r w:rsidR="007754BE">
        <w:rPr>
          <w:lang w:val="en-GB"/>
        </w:rPr>
        <w:t xml:space="preserve"> Chapter 4. Each block or pixel in the </w:t>
      </w:r>
      <w:proofErr w:type="spellStart"/>
      <w:r w:rsidR="007754BE">
        <w:rPr>
          <w:lang w:val="en-GB"/>
        </w:rPr>
        <w:t>heatmap</w:t>
      </w:r>
      <w:proofErr w:type="spellEnd"/>
      <w:r w:rsidR="007754BE">
        <w:rPr>
          <w:lang w:val="en-GB"/>
        </w:rPr>
        <w:t xml:space="preserve"> represent a result from a different </w:t>
      </w:r>
      <w:r w:rsidR="00846F70">
        <w:rPr>
          <w:lang w:val="en-GB"/>
        </w:rPr>
        <w:t xml:space="preserve">hydrograph.  Each </w:t>
      </w:r>
      <w:proofErr w:type="spellStart"/>
      <w:r w:rsidR="00846F70">
        <w:rPr>
          <w:lang w:val="en-GB"/>
        </w:rPr>
        <w:t>hea</w:t>
      </w:r>
      <w:r w:rsidR="007754BE">
        <w:rPr>
          <w:lang w:val="en-GB"/>
        </w:rPr>
        <w:t>tmap</w:t>
      </w:r>
      <w:proofErr w:type="spellEnd"/>
      <w:r w:rsidR="007754BE">
        <w:rPr>
          <w:lang w:val="en-GB"/>
        </w:rPr>
        <w:t xml:space="preserve"> therefore contain</w:t>
      </w:r>
      <w:r w:rsidR="00A5546C">
        <w:rPr>
          <w:lang w:val="en-GB"/>
        </w:rPr>
        <w:t>s</w:t>
      </w:r>
      <w:r w:rsidR="007754BE">
        <w:rPr>
          <w:lang w:val="en-GB"/>
        </w:rPr>
        <w:t xml:space="preserve"> the summary information from a very large number of hydrographs.</w:t>
      </w:r>
      <w:r w:rsidR="00A5546C">
        <w:rPr>
          <w:lang w:val="en-GB"/>
        </w:rPr>
        <w:t xml:space="preserve"> However, the </w:t>
      </w:r>
      <w:proofErr w:type="spellStart"/>
      <w:r w:rsidR="00A5546C">
        <w:rPr>
          <w:lang w:val="en-GB"/>
        </w:rPr>
        <w:t>heatmaps</w:t>
      </w:r>
      <w:proofErr w:type="spellEnd"/>
      <w:r w:rsidR="00A5546C">
        <w:rPr>
          <w:lang w:val="en-GB"/>
        </w:rPr>
        <w:t xml:space="preserve"> do not</w:t>
      </w:r>
      <w:r w:rsidR="007754BE">
        <w:rPr>
          <w:lang w:val="en-GB"/>
        </w:rPr>
        <w:t xml:space="preserve"> display the time-dependent discharge shown in the hydrographs; it only displays the peak discharge, cumulative discharge or time-to-maximum discharge.</w:t>
      </w:r>
    </w:p>
    <w:p w14:paraId="3F639634" w14:textId="4CB81E75" w:rsidR="007754BE" w:rsidRDefault="0029287B">
      <w:pPr>
        <w:pStyle w:val="41Textindent1"/>
        <w:rPr>
          <w:lang w:val="en-GB"/>
        </w:rPr>
      </w:pPr>
      <w:r>
        <w:rPr>
          <w:noProof/>
          <w:lang w:eastAsia="en-ZA"/>
        </w:rPr>
        <mc:AlternateContent>
          <mc:Choice Requires="wps">
            <w:drawing>
              <wp:anchor distT="0" distB="0" distL="114300" distR="114300" simplePos="0" relativeHeight="251642368" behindDoc="0" locked="0" layoutInCell="1" allowOverlap="1" wp14:anchorId="1851BA19" wp14:editId="7893C242">
                <wp:simplePos x="0" y="0"/>
                <wp:positionH relativeFrom="column">
                  <wp:posOffset>620395</wp:posOffset>
                </wp:positionH>
                <wp:positionV relativeFrom="paragraph">
                  <wp:posOffset>2413635</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7BDA6158" w:rsidR="00063AE0" w:rsidRPr="00146BC6" w:rsidRDefault="00063AE0">
                            <w:pPr>
                              <w:pStyle w:val="Caption"/>
                              <w:ind w:left="0"/>
                              <w:jc w:val="center"/>
                              <w:rPr>
                                <w:noProof/>
                              </w:rPr>
                            </w:pPr>
                            <w:bookmarkStart w:id="396" w:name="_Ref514229447"/>
                            <w:bookmarkStart w:id="397" w:name="_Toc514918682"/>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396"/>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67" type="#_x0000_t202" style="position:absolute;left:0;text-align:left;margin-left:48.85pt;margin-top:190.05pt;width:403.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i+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" stroked="f">
                <v:textbox style="mso-fit-shape-to-text:t" inset="0,0,0,0">
                  <w:txbxContent>
                    <w:p w14:paraId="6A96A190" w14:textId="7BDA6158" w:rsidR="00063AE0" w:rsidRPr="00146BC6" w:rsidRDefault="00063AE0">
                      <w:pPr>
                        <w:pStyle w:val="Caption"/>
                        <w:ind w:left="0"/>
                        <w:jc w:val="center"/>
                        <w:rPr>
                          <w:noProof/>
                        </w:rPr>
                      </w:pPr>
                      <w:bookmarkStart w:id="398" w:name="_Ref514229447"/>
                      <w:bookmarkStart w:id="399" w:name="_Toc514918682"/>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1</w:t>
                      </w:r>
                      <w:r>
                        <w:rPr>
                          <w:noProof/>
                        </w:rPr>
                        <w:fldChar w:fldCharType="end"/>
                      </w:r>
                      <w:bookmarkEnd w:id="398"/>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399"/>
                    </w:p>
                  </w:txbxContent>
                </v:textbox>
                <w10:wrap type="topAndBottom"/>
              </v:shape>
            </w:pict>
          </mc:Fallback>
        </mc:AlternateContent>
      </w:r>
      <w:r>
        <w:rPr>
          <w:noProof/>
          <w:lang w:eastAsia="en-ZA"/>
        </w:rPr>
        <w:drawing>
          <wp:anchor distT="0" distB="0" distL="114300" distR="114300" simplePos="0" relativeHeight="251708928" behindDoc="0" locked="0" layoutInCell="1" allowOverlap="1" wp14:anchorId="24DCCDC4" wp14:editId="579044C7">
            <wp:simplePos x="0" y="0"/>
            <wp:positionH relativeFrom="column">
              <wp:posOffset>455295</wp:posOffset>
            </wp:positionH>
            <wp:positionV relativeFrom="paragraph">
              <wp:posOffset>832485</wp:posOffset>
            </wp:positionV>
            <wp:extent cx="5363210" cy="1581150"/>
            <wp:effectExtent l="0" t="0" r="889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nningN-vs-slope-for-HCond=7.2e-07-InfilDepth=0.1.png"/>
                    <pic:cNvPicPr/>
                  </pic:nvPicPr>
                  <pic:blipFill rotWithShape="1">
                    <a:blip r:embed="rId123" cstate="print">
                      <a:extLst>
                        <a:ext uri="{28A0092B-C50C-407E-A947-70E740481C1C}">
                          <a14:useLocalDpi xmlns:a14="http://schemas.microsoft.com/office/drawing/2010/main" val="0"/>
                        </a:ext>
                      </a:extLst>
                    </a:blip>
                    <a:srcRect l="11467" r="7766"/>
                    <a:stretch/>
                  </pic:blipFill>
                  <pic:spPr bwMode="auto">
                    <a:xfrm>
                      <a:off x="0" y="0"/>
                      <a:ext cx="536321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400" w:author="Riana Willers" w:date="2018-05-24T23:16:00Z">
        <w:r w:rsidR="007754BE" w:rsidDel="00804CF6">
          <w:rPr>
            <w:lang w:val="en-GB"/>
          </w:rPr>
          <w:delText>Note that all conclusions in this chapter are for a storm of 50 mm/hour for an hour duration over the full area (the only case considered in this study). Different storm intensities and/or durations will lead to different results, and therefore, different conclusions</w:delText>
        </w:r>
      </w:del>
      <w:del w:id="401" w:author="Riana Willers" w:date="2018-05-24T23:17:00Z">
        <w:r w:rsidR="007754BE" w:rsidDel="00804CF6">
          <w:rPr>
            <w:lang w:val="en-GB"/>
          </w:rPr>
          <w:delText>.</w:delText>
        </w:r>
      </w:del>
    </w:p>
    <w:p w14:paraId="761D93E5" w14:textId="77777777" w:rsidR="0029287B" w:rsidRDefault="0029287B" w:rsidP="00846F70">
      <w:pPr>
        <w:pStyle w:val="41Textindent1"/>
      </w:pPr>
    </w:p>
    <w:p w14:paraId="7D0C754F" w14:textId="06F9D2ED" w:rsidR="00FB7B46" w:rsidRDefault="00596AF6" w:rsidP="00846F70">
      <w:pPr>
        <w:pStyle w:val="41Textindent1"/>
      </w:pPr>
      <w:r>
        <w:lastRenderedPageBreak/>
        <w:fldChar w:fldCharType="begin"/>
      </w:r>
      <w:r>
        <w:rPr>
          <w:lang w:val="en-GB"/>
        </w:rPr>
        <w:instrText xml:space="preserve"> REF _Ref514229447 \h </w:instrText>
      </w:r>
      <w:r>
        <w:fldChar w:fldCharType="separate"/>
      </w:r>
      <w:r w:rsidR="00C474C7">
        <w:t xml:space="preserve">Figure </w:t>
      </w:r>
      <w:r w:rsidR="00C474C7">
        <w:rPr>
          <w:noProof/>
        </w:rPr>
        <w:t>5</w:t>
      </w:r>
      <w:r w:rsidR="00C474C7">
        <w:t>.</w:t>
      </w:r>
      <w:r w:rsidR="00C474C7">
        <w:rPr>
          <w:noProof/>
        </w:rPr>
        <w:t>1</w:t>
      </w:r>
      <w:r>
        <w:fldChar w:fldCharType="end"/>
      </w:r>
      <w:r w:rsidR="00AF1C2F">
        <w:rPr>
          <w:lang w:val="en-GB"/>
        </w:rPr>
        <w:t xml:space="preserve"> depicts the maximum and cumulative discharge</w:t>
      </w:r>
      <w:r w:rsidR="00A5546C">
        <w:rPr>
          <w:lang w:val="en-GB"/>
        </w:rPr>
        <w:t xml:space="preserve"> as well as the time of the maximum discharge</w:t>
      </w:r>
      <w:r w:rsidR="00AF1C2F">
        <w:rPr>
          <w:lang w:val="en-GB"/>
        </w:rPr>
        <w:t xml:space="preserv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values covered in the experiments. This presentation of the data shows that </w:t>
      </w:r>
      <w:r>
        <w:rPr>
          <w:lang w:val="en-GB"/>
        </w:rPr>
        <w:t>as the slope decrease</w:t>
      </w:r>
      <w:r w:rsidR="009129B8">
        <w:rPr>
          <w:lang w:val="en-GB"/>
        </w:rPr>
        <w:t>s</w:t>
      </w:r>
      <w:r>
        <w:rPr>
          <w:lang w:val="en-GB"/>
        </w:rPr>
        <w:t xml:space="preserve"> and the Manning n value increase</w:t>
      </w:r>
      <w:r w:rsidR="009129B8">
        <w:rPr>
          <w:lang w:val="en-GB"/>
        </w:rPr>
        <w:t>s,</w:t>
      </w:r>
      <w:r>
        <w:rPr>
          <w:lang w:val="en-GB"/>
        </w:rPr>
        <w:t xml:space="preserve"> the discharge decrease</w:t>
      </w:r>
      <w:r w:rsidR="009129B8">
        <w:rPr>
          <w:lang w:val="en-GB"/>
        </w:rPr>
        <w:t>s</w:t>
      </w:r>
      <w:r>
        <w:rPr>
          <w:lang w:val="en-GB"/>
        </w:rPr>
        <w:t>. Thus</w:t>
      </w:r>
      <w:r w:rsidR="009129B8">
        <w:rPr>
          <w:lang w:val="en-GB"/>
        </w:rPr>
        <w:t>,</w:t>
      </w:r>
      <w:r>
        <w:rPr>
          <w:lang w:val="en-GB"/>
        </w:rPr>
        <w:t xml:space="preserve"> as the </w:t>
      </w:r>
      <w:r w:rsidR="009129B8">
        <w:rPr>
          <w:lang w:val="en-GB"/>
        </w:rPr>
        <w:t xml:space="preserve">terrain topography </w:t>
      </w:r>
      <w:r>
        <w:rPr>
          <w:lang w:val="en-GB"/>
        </w:rPr>
        <w:t>bec</w:t>
      </w:r>
      <w:r w:rsidR="009129B8">
        <w:rPr>
          <w:lang w:val="en-GB"/>
        </w:rPr>
        <w:t>omes</w:t>
      </w:r>
      <w:r>
        <w:rPr>
          <w:lang w:val="en-GB"/>
        </w:rPr>
        <w:t xml:space="preserve"> </w:t>
      </w:r>
      <w:r w:rsidR="009129B8">
        <w:rPr>
          <w:lang w:val="en-GB"/>
        </w:rPr>
        <w:t>less steep</w:t>
      </w:r>
      <w:r>
        <w:rPr>
          <w:lang w:val="en-GB"/>
        </w:rPr>
        <w:t xml:space="preserve">, and the catchment area </w:t>
      </w:r>
      <w:r w:rsidR="009129B8">
        <w:rPr>
          <w:lang w:val="en-GB"/>
        </w:rPr>
        <w:t xml:space="preserve">coverage </w:t>
      </w:r>
      <w:r>
        <w:rPr>
          <w:lang w:val="en-GB"/>
        </w:rPr>
        <w:t xml:space="preserve">denser, </w:t>
      </w:r>
      <w:r w:rsidR="00B97E65">
        <w:rPr>
          <w:lang w:val="en-GB"/>
        </w:rPr>
        <w:t xml:space="preserve">more water infiltrates into the soil and the discharge at the lowest point on the terrain </w:t>
      </w:r>
      <w:r>
        <w:rPr>
          <w:lang w:val="en-GB"/>
        </w:rPr>
        <w:t>decrease</w:t>
      </w:r>
      <w:r w:rsidR="00B97E65">
        <w:rPr>
          <w:lang w:val="en-GB"/>
        </w:rPr>
        <w:t>s</w:t>
      </w:r>
      <w:r>
        <w:rPr>
          <w:lang w:val="en-GB"/>
        </w:rPr>
        <w:t>.</w:t>
      </w:r>
      <w:r w:rsidR="00B97E65">
        <w:rPr>
          <w:lang w:val="en-GB"/>
        </w:rPr>
        <w:t xml:space="preserve"> This behaviour was noted for all soil hydraulic conductivity values used in the experiment.</w:t>
      </w:r>
      <w:r w:rsidR="00A5546C">
        <w:rPr>
          <w:lang w:val="en-GB"/>
        </w:rPr>
        <w:t xml:space="preserve"> As can be </w:t>
      </w:r>
      <w:del w:id="402" w:author="Riana Willers" w:date="2018-05-24T23:21:00Z">
        <w:r w:rsidR="00A5546C" w:rsidDel="00804CF6">
          <w:rPr>
            <w:lang w:val="en-GB"/>
          </w:rPr>
          <w:delText>assumed</w:delText>
        </w:r>
      </w:del>
      <w:ins w:id="403" w:author="Riana Willers" w:date="2018-05-24T23:21:00Z">
        <w:r w:rsidR="00804CF6">
          <w:rPr>
            <w:lang w:val="en-GB"/>
          </w:rPr>
          <w:t>expected</w:t>
        </w:r>
      </w:ins>
      <w:r w:rsidR="00A5546C">
        <w:rPr>
          <w:lang w:val="en-GB"/>
        </w:rPr>
        <w:t xml:space="preserve">, as the terrain became </w:t>
      </w:r>
      <w:ins w:id="404" w:author="Riana Willers" w:date="2018-05-24T23:21:00Z">
        <w:r w:rsidR="00804CF6">
          <w:rPr>
            <w:lang w:val="en-GB"/>
          </w:rPr>
          <w:t>r</w:t>
        </w:r>
      </w:ins>
      <w:del w:id="405" w:author="Riana Willers" w:date="2018-05-24T23:21:00Z">
        <w:r w:rsidR="00A5546C" w:rsidDel="00804CF6">
          <w:rPr>
            <w:lang w:val="en-GB"/>
          </w:rPr>
          <w:delText>t</w:delText>
        </w:r>
      </w:del>
      <w:r w:rsidR="00A5546C">
        <w:rPr>
          <w:lang w:val="en-GB"/>
        </w:rPr>
        <w:t xml:space="preserve">ougher and the slope flatter, the </w:t>
      </w:r>
      <w:del w:id="406" w:author="Riana Willers" w:date="2018-05-24T23:21:00Z">
        <w:r w:rsidR="00E50005" w:rsidDel="00804CF6">
          <w:rPr>
            <w:lang w:val="en-GB"/>
          </w:rPr>
          <w:delText xml:space="preserve">amount of </w:delText>
        </w:r>
      </w:del>
      <w:r w:rsidR="00E50005">
        <w:rPr>
          <w:lang w:val="en-GB"/>
        </w:rPr>
        <w:t xml:space="preserve">time it took to reach its maximum discharge </w:t>
      </w:r>
      <w:del w:id="407" w:author="Riana Willers" w:date="2018-05-24T23:21:00Z">
        <w:r w:rsidR="00E50005" w:rsidDel="00804CF6">
          <w:rPr>
            <w:lang w:val="en-GB"/>
          </w:rPr>
          <w:delText>became longer</w:delText>
        </w:r>
      </w:del>
      <w:ins w:id="408" w:author="Riana Willers" w:date="2018-05-24T23:21:00Z">
        <w:r w:rsidR="00804CF6">
          <w:rPr>
            <w:lang w:val="en-GB"/>
          </w:rPr>
          <w:t>increased.</w:t>
        </w:r>
      </w:ins>
      <w:r>
        <w:rPr>
          <w:lang w:val="en-GB"/>
        </w:rPr>
        <w:t xml:space="preserve"> </w:t>
      </w:r>
      <w:r w:rsidR="00AB2C67">
        <w:rPr>
          <w:lang w:val="en-GB"/>
        </w:rPr>
        <w:t xml:space="preserve">The </w:t>
      </w:r>
      <w:proofErr w:type="spellStart"/>
      <w:r w:rsidR="00B97E65">
        <w:rPr>
          <w:lang w:val="en-GB"/>
        </w:rPr>
        <w:t>heatmaps</w:t>
      </w:r>
      <w:proofErr w:type="spellEnd"/>
      <w:r w:rsidR="00B97E65">
        <w:rPr>
          <w:lang w:val="en-GB"/>
        </w:rPr>
        <w:t xml:space="preserve"> in </w:t>
      </w:r>
      <w:r w:rsidR="00B97E65">
        <w:fldChar w:fldCharType="begin"/>
      </w:r>
      <w:r w:rsidR="00B97E65">
        <w:rPr>
          <w:lang w:val="en-GB"/>
        </w:rPr>
        <w:instrText xml:space="preserve"> REF _Ref514229447 \h </w:instrText>
      </w:r>
      <w:r w:rsidR="00B97E65">
        <w:fldChar w:fldCharType="separate"/>
      </w:r>
      <w:r w:rsidR="00C474C7">
        <w:t xml:space="preserve">Figure </w:t>
      </w:r>
      <w:r w:rsidR="00C474C7">
        <w:rPr>
          <w:noProof/>
        </w:rPr>
        <w:t>5</w:t>
      </w:r>
      <w:r w:rsidR="00C474C7">
        <w:t>.</w:t>
      </w:r>
      <w:r w:rsidR="00C474C7">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1878A342"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w:t>
      </w:r>
      <w:del w:id="409" w:author="Riana Willers" w:date="2018-05-24T23:22:00Z">
        <w:r w:rsidDel="00804CF6">
          <w:rPr>
            <w:lang w:val="en-GB"/>
          </w:rPr>
          <w:delText>terrain</w:delText>
        </w:r>
        <w:r w:rsidR="00AB2C67" w:rsidDel="00804CF6">
          <w:rPr>
            <w:lang w:val="en-GB"/>
          </w:rPr>
          <w:delText xml:space="preserve"> slope </w:delText>
        </w:r>
      </w:del>
      <w:ins w:id="410" w:author="Riana Willers" w:date="2018-05-24T23:22:00Z">
        <w:r w:rsidR="00804CF6">
          <w:rPr>
            <w:lang w:val="en-GB"/>
          </w:rPr>
          <w:t xml:space="preserve">Manning n </w:t>
        </w:r>
      </w:ins>
      <w:r w:rsidR="00AB2C67">
        <w:rPr>
          <w:lang w:val="en-GB"/>
        </w:rPr>
        <w:t>(</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2</w:t>
      </w:r>
      <w:r w:rsidR="00AB2C67">
        <w:rPr>
          <w:lang w:val="en-GB"/>
        </w:rPr>
        <w:fldChar w:fldCharType="end"/>
      </w:r>
      <w:r w:rsidR="00AB2C67">
        <w:rPr>
          <w:lang w:val="en-GB"/>
        </w:rPr>
        <w:t>)</w:t>
      </w:r>
      <w:r>
        <w:rPr>
          <w:lang w:val="en-GB"/>
        </w:rPr>
        <w:t>,</w:t>
      </w:r>
      <w:r w:rsidR="00AB2C67">
        <w:rPr>
          <w:lang w:val="en-GB"/>
        </w:rPr>
        <w:t xml:space="preserve"> or </w:t>
      </w:r>
      <w:ins w:id="411" w:author="Riana Willers" w:date="2018-05-24T23:22:00Z">
        <w:r w:rsidR="00804CF6">
          <w:rPr>
            <w:lang w:val="en-GB"/>
          </w:rPr>
          <w:t xml:space="preserve">terrain slope </w:t>
        </w:r>
      </w:ins>
      <w:del w:id="412" w:author="Riana Willers" w:date="2018-05-24T23:22:00Z">
        <w:r w:rsidR="00AB2C67" w:rsidDel="00804CF6">
          <w:rPr>
            <w:lang w:val="en-GB"/>
          </w:rPr>
          <w:delText xml:space="preserve">Manning n </w:delText>
        </w:r>
      </w:del>
      <w:r w:rsidR="00AB2C67">
        <w:rPr>
          <w:lang w:val="en-GB"/>
        </w:rPr>
        <w:t>(</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2EC06252" w:rsidR="00654AB9" w:rsidRDefault="00654AB9">
      <w:pPr>
        <w:pStyle w:val="41Textindent1"/>
        <w:rPr>
          <w:lang w:val="en-GB"/>
        </w:rPr>
      </w:pPr>
      <w:r>
        <w:rPr>
          <w:lang w:val="en-GB"/>
        </w:rPr>
        <w:t xml:space="preserve">For a nearly flat terrain (left column in </w:t>
      </w:r>
      <w:ins w:id="413" w:author="Riana Willers" w:date="2018-05-24T23:23:00Z">
        <w:r w:rsidR="00804CF6">
          <w:rPr>
            <w:lang w:val="en-GB"/>
          </w:rPr>
          <w:t xml:space="preserve">the </w:t>
        </w:r>
        <w:proofErr w:type="spellStart"/>
        <w:r w:rsidR="00804CF6">
          <w:rPr>
            <w:lang w:val="en-GB"/>
          </w:rPr>
          <w:t>heatmaps</w:t>
        </w:r>
        <w:proofErr w:type="spellEnd"/>
        <w:r w:rsidR="00804CF6">
          <w:rPr>
            <w:lang w:val="en-GB"/>
          </w:rPr>
          <w:t xml:space="preserve"> in </w:t>
        </w:r>
      </w:ins>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w:t>
      </w:r>
      <w:r w:rsidR="00FB7B46">
        <w:rPr>
          <w:lang w:val="en-GB"/>
        </w:rPr>
        <w:t>or</w:t>
      </w:r>
      <w:r>
        <w:rPr>
          <w:lang w:val="en-GB"/>
        </w:rPr>
        <w:t xml:space="preserve"> densely covered (</w:t>
      </w:r>
      <w:del w:id="414" w:author="Riana Willers" w:date="2018-05-24T23:23:00Z">
        <w:r w:rsidR="00E50005" w:rsidDel="00804CF6">
          <w:rPr>
            <w:lang w:val="en-GB"/>
          </w:rPr>
          <w:delText>middle</w:delText>
        </w:r>
        <w:r w:rsidDel="00804CF6">
          <w:rPr>
            <w:lang w:val="en-GB"/>
          </w:rPr>
          <w:delText xml:space="preserve"> </w:delText>
        </w:r>
      </w:del>
      <w:ins w:id="415" w:author="Riana Willers" w:date="2018-05-24T23:23:00Z">
        <w:r w:rsidR="00804CF6">
          <w:rPr>
            <w:lang w:val="en-GB"/>
          </w:rPr>
          <w:t>right</w:t>
        </w:r>
        <w:r w:rsidR="00804CF6">
          <w:rPr>
            <w:lang w:val="en-GB"/>
          </w:rPr>
          <w:t xml:space="preserve"> </w:t>
        </w:r>
      </w:ins>
      <w:r>
        <w:rPr>
          <w:lang w:val="en-GB"/>
        </w:rPr>
        <w:t xml:space="preserve">column in </w:t>
      </w:r>
      <w:ins w:id="416" w:author="Riana Willers" w:date="2018-05-24T23:23:00Z">
        <w:r w:rsidR="00804CF6">
          <w:rPr>
            <w:lang w:val="en-GB"/>
          </w:rPr>
          <w:t xml:space="preserve">the </w:t>
        </w:r>
        <w:proofErr w:type="spellStart"/>
        <w:r w:rsidR="00804CF6">
          <w:rPr>
            <w:lang w:val="en-GB"/>
          </w:rPr>
          <w:t>heatmaps</w:t>
        </w:r>
        <w:proofErr w:type="spellEnd"/>
        <w:r w:rsidR="00804CF6">
          <w:rPr>
            <w:lang w:val="en-GB"/>
          </w:rPr>
          <w:t xml:space="preserve"> in </w:t>
        </w:r>
      </w:ins>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571CC1D8" w:rsidR="00654AB9" w:rsidRDefault="00654AB9">
      <w:pPr>
        <w:pStyle w:val="41Textindent1"/>
        <w:rPr>
          <w:lang w:val="en-GB"/>
        </w:rPr>
      </w:pPr>
      <w:r>
        <w:rPr>
          <w:lang w:val="en-GB"/>
        </w:rPr>
        <w:t>On the other hand, for a terrain with a steep slope (</w:t>
      </w:r>
      <w:del w:id="417" w:author="Riana Willers" w:date="2018-05-24T23:24:00Z">
        <w:r w:rsidR="00E50005" w:rsidDel="00804CF6">
          <w:rPr>
            <w:lang w:val="en-GB"/>
          </w:rPr>
          <w:delText>middle</w:delText>
        </w:r>
        <w:r w:rsidDel="00804CF6">
          <w:rPr>
            <w:lang w:val="en-GB"/>
          </w:rPr>
          <w:delText xml:space="preserve"> </w:delText>
        </w:r>
      </w:del>
      <w:ins w:id="418" w:author="Riana Willers" w:date="2018-05-24T23:24:00Z">
        <w:r w:rsidR="00804CF6">
          <w:rPr>
            <w:lang w:val="en-GB"/>
          </w:rPr>
          <w:t>right</w:t>
        </w:r>
        <w:r w:rsidR="00804CF6">
          <w:rPr>
            <w:lang w:val="en-GB"/>
          </w:rPr>
          <w:t xml:space="preserve"> </w:t>
        </w:r>
      </w:ins>
      <w:r>
        <w:rPr>
          <w:lang w:val="en-GB"/>
        </w:rPr>
        <w:t xml:space="preserve">column in </w:t>
      </w:r>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0D17E621" w:rsidR="00654AB9" w:rsidRDefault="00E50005">
      <w:pPr>
        <w:pStyle w:val="41Textindent1"/>
        <w:rPr>
          <w:lang w:val="en-GB"/>
        </w:rPr>
      </w:pPr>
      <w:r>
        <w:rPr>
          <w:noProof/>
          <w:lang w:eastAsia="en-ZA"/>
        </w:rPr>
        <mc:AlternateContent>
          <mc:Choice Requires="wps">
            <w:drawing>
              <wp:anchor distT="0" distB="0" distL="114300" distR="114300" simplePos="0" relativeHeight="251668992" behindDoc="0" locked="0" layoutInCell="1" allowOverlap="1" wp14:anchorId="17A38500" wp14:editId="54AB6839">
                <wp:simplePos x="0" y="0"/>
                <wp:positionH relativeFrom="column">
                  <wp:posOffset>534035</wp:posOffset>
                </wp:positionH>
                <wp:positionV relativeFrom="paragraph">
                  <wp:posOffset>2298065</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33EA3346" w:rsidR="00063AE0" w:rsidRPr="00EB08CD" w:rsidRDefault="00063AE0" w:rsidP="00AB2C67">
                            <w:pPr>
                              <w:pStyle w:val="Caption"/>
                              <w:ind w:left="0"/>
                              <w:jc w:val="center"/>
                              <w:rPr>
                                <w:noProof/>
                              </w:rPr>
                            </w:pPr>
                            <w:bookmarkStart w:id="419" w:name="_Ref514229799"/>
                            <w:bookmarkStart w:id="420" w:name="_Toc514918683"/>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419"/>
                            <w:r>
                              <w:t>: Maximum discharge (left) cumulative discharge (middle) and time of maximum discharge (right) measured at the outlet point for terrain coverage with Manning n of 0.05</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9" o:spid="_x0000_s1068" type="#_x0000_t202" style="position:absolute;left:0;text-align:left;margin-left:42.05pt;margin-top:180.95pt;width:411.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" stroked="f">
                <v:textbox style="mso-fit-shape-to-text:t" inset="0,0,0,0">
                  <w:txbxContent>
                    <w:p w14:paraId="41FC2F1F" w14:textId="33EA3346" w:rsidR="00063AE0" w:rsidRPr="00EB08CD" w:rsidRDefault="00063AE0" w:rsidP="00AB2C67">
                      <w:pPr>
                        <w:pStyle w:val="Caption"/>
                        <w:ind w:left="0"/>
                        <w:jc w:val="center"/>
                        <w:rPr>
                          <w:noProof/>
                        </w:rPr>
                      </w:pPr>
                      <w:bookmarkStart w:id="421" w:name="_Ref514229799"/>
                      <w:bookmarkStart w:id="422" w:name="_Toc514918683"/>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2</w:t>
                      </w:r>
                      <w:r>
                        <w:rPr>
                          <w:noProof/>
                        </w:rPr>
                        <w:fldChar w:fldCharType="end"/>
                      </w:r>
                      <w:bookmarkEnd w:id="421"/>
                      <w:r>
                        <w:t>: Maximum discharge (left) cumulative discharge (middle) and time of maximum discharge (right) measured at the outlet point for terrain coverage with Manning n of 0.05</w:t>
                      </w:r>
                      <w:bookmarkEnd w:id="422"/>
                    </w:p>
                  </w:txbxContent>
                </v:textbox>
                <w10:wrap type="topAndBottom"/>
              </v:shape>
            </w:pict>
          </mc:Fallback>
        </mc:AlternateContent>
      </w:r>
      <w:r>
        <w:rPr>
          <w:noProof/>
          <w:lang w:eastAsia="en-ZA"/>
        </w:rPr>
        <w:drawing>
          <wp:anchor distT="0" distB="0" distL="114300" distR="114300" simplePos="0" relativeHeight="251676160" behindDoc="0" locked="0" layoutInCell="1" allowOverlap="1" wp14:anchorId="22DB08E5" wp14:editId="4ECA3C0E">
            <wp:simplePos x="0" y="0"/>
            <wp:positionH relativeFrom="column">
              <wp:posOffset>454660</wp:posOffset>
            </wp:positionH>
            <wp:positionV relativeFrom="paragraph">
              <wp:posOffset>560705</wp:posOffset>
            </wp:positionV>
            <wp:extent cx="5413375" cy="165735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lope-vs-HCond-for-ManningN=0.05-InfilDepth=0.1.png"/>
                    <pic:cNvPicPr/>
                  </pic:nvPicPr>
                  <pic:blipFill rotWithShape="1">
                    <a:blip r:embed="rId124" cstate="print">
                      <a:extLst>
                        <a:ext uri="{28A0092B-C50C-407E-A947-70E740481C1C}">
                          <a14:useLocalDpi xmlns:a14="http://schemas.microsoft.com/office/drawing/2010/main" val="0"/>
                        </a:ext>
                      </a:extLst>
                    </a:blip>
                    <a:srcRect l="13461" r="8764"/>
                    <a:stretch/>
                  </pic:blipFill>
                  <pic:spPr bwMode="auto">
                    <a:xfrm>
                      <a:off x="0" y="0"/>
                      <a:ext cx="541337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B46">
        <w:rPr>
          <w:lang w:val="en-GB"/>
        </w:rPr>
        <w:t>By c</w:t>
      </w:r>
      <w:r w:rsidR="00654AB9">
        <w:rPr>
          <w:lang w:val="en-GB"/>
        </w:rPr>
        <w:t xml:space="preserve">omparing the cumulative flow </w:t>
      </w:r>
      <w:r>
        <w:rPr>
          <w:lang w:val="en-GB"/>
        </w:rPr>
        <w:t xml:space="preserve">and time of maximum discharge </w:t>
      </w:r>
      <w:r w:rsidR="00FB7B46">
        <w:rPr>
          <w:lang w:val="en-GB"/>
        </w:rPr>
        <w:t>graphs,</w:t>
      </w:r>
      <w:r w:rsidR="00654AB9">
        <w:rPr>
          <w:lang w:val="en-GB"/>
        </w:rPr>
        <w:t xml:space="preserve"> it is evident that the soil type is the dominant factor, overshadowing the terrain slope as well as coverage. </w:t>
      </w:r>
    </w:p>
    <w:p w14:paraId="269C4C89" w14:textId="384CC24A" w:rsidR="00686277" w:rsidRDefault="00E50005">
      <w:pPr>
        <w:pStyle w:val="41Textindent1"/>
        <w:rPr>
          <w:lang w:val="en-GB"/>
        </w:rPr>
      </w:pPr>
      <w:r>
        <w:rPr>
          <w:noProof/>
          <w:lang w:eastAsia="en-ZA"/>
        </w:rPr>
        <w:lastRenderedPageBreak/>
        <mc:AlternateContent>
          <mc:Choice Requires="wps">
            <w:drawing>
              <wp:anchor distT="0" distB="0" distL="114300" distR="114300" simplePos="0" relativeHeight="251671040" behindDoc="0" locked="0" layoutInCell="1" allowOverlap="1" wp14:anchorId="7662D03B" wp14:editId="3F6ECDC3">
                <wp:simplePos x="0" y="0"/>
                <wp:positionH relativeFrom="column">
                  <wp:posOffset>556895</wp:posOffset>
                </wp:positionH>
                <wp:positionV relativeFrom="paragraph">
                  <wp:posOffset>2064385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2022277A" w:rsidR="00063AE0" w:rsidRPr="000C0322" w:rsidRDefault="00063AE0" w:rsidP="00AB2C67">
                            <w:pPr>
                              <w:pStyle w:val="Caption"/>
                              <w:ind w:left="0"/>
                              <w:jc w:val="center"/>
                              <w:rPr>
                                <w:noProof/>
                              </w:rPr>
                            </w:pPr>
                            <w:bookmarkStart w:id="423" w:name="_Ref514229811"/>
                            <w:bookmarkStart w:id="424" w:name="_Toc514918684"/>
                            <w:proofErr w:type="gramStart"/>
                            <w:r>
                              <w:t xml:space="preserve">Figure </w:t>
                            </w:r>
                            <w:fldSimple w:instr=" STYLEREF 1 \s ">
                              <w:r>
                                <w:rPr>
                                  <w:noProof/>
                                </w:rPr>
                                <w:t>5</w:t>
                              </w:r>
                            </w:fldSimple>
                            <w:r>
                              <w:t>.</w:t>
                            </w:r>
                            <w:proofErr w:type="gramEnd"/>
                            <w:fldSimple w:instr=" SEQ Figure \* ARABIC \s 1 ">
                              <w:r>
                                <w:rPr>
                                  <w:noProof/>
                                </w:rPr>
                                <w:t>3</w:t>
                              </w:r>
                            </w:fldSimple>
                            <w:bookmarkEnd w:id="423"/>
                            <w:r>
                              <w:t>: Maximum discharge (left) cumulative discharge (middle) and time of maximum discharge (right) measured at the outlet point for a valley with flat slopes of 15 degrees</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69" type="#_x0000_t202" style="position:absolute;left:0;text-align:left;margin-left:43.85pt;margin-top:162.55pt;width:421.1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" stroked="f">
                <v:textbox style="mso-fit-shape-to-text:t" inset="0,0,0,0">
                  <w:txbxContent>
                    <w:p w14:paraId="6D974E31" w14:textId="2022277A" w:rsidR="00063AE0" w:rsidRPr="000C0322" w:rsidRDefault="00063AE0" w:rsidP="00AB2C67">
                      <w:pPr>
                        <w:pStyle w:val="Caption"/>
                        <w:ind w:left="0"/>
                        <w:jc w:val="center"/>
                        <w:rPr>
                          <w:noProof/>
                        </w:rPr>
                      </w:pPr>
                      <w:bookmarkStart w:id="425" w:name="_Ref514229811"/>
                      <w:bookmarkStart w:id="426" w:name="_Toc514918684"/>
                      <w:proofErr w:type="gramStart"/>
                      <w:r>
                        <w:t xml:space="preserve">Figure </w:t>
                      </w:r>
                      <w:fldSimple w:instr=" STYLEREF 1 \s ">
                        <w:r>
                          <w:rPr>
                            <w:noProof/>
                          </w:rPr>
                          <w:t>5</w:t>
                        </w:r>
                      </w:fldSimple>
                      <w:r>
                        <w:t>.</w:t>
                      </w:r>
                      <w:proofErr w:type="gramEnd"/>
                      <w:fldSimple w:instr=" SEQ Figure \* ARABIC \s 1 ">
                        <w:r>
                          <w:rPr>
                            <w:noProof/>
                          </w:rPr>
                          <w:t>3</w:t>
                        </w:r>
                      </w:fldSimple>
                      <w:bookmarkEnd w:id="425"/>
                      <w:r>
                        <w:t>: Maximum discharge (left) cumulative discharge (middle) and time of maximum discharge (right) measured at the outlet point for a valley with flat slopes of 15 degrees</w:t>
                      </w:r>
                      <w:bookmarkEnd w:id="426"/>
                    </w:p>
                  </w:txbxContent>
                </v:textbox>
                <w10:wrap type="topAndBottom"/>
              </v:shape>
            </w:pict>
          </mc:Fallback>
        </mc:AlternateContent>
      </w:r>
      <w:r>
        <w:rPr>
          <w:noProof/>
          <w:lang w:eastAsia="en-ZA"/>
        </w:rPr>
        <w:drawing>
          <wp:anchor distT="0" distB="0" distL="114300" distR="114300" simplePos="0" relativeHeight="251677184" behindDoc="0" locked="0" layoutInCell="1" allowOverlap="1" wp14:anchorId="4DBCC60D" wp14:editId="18D8822A">
            <wp:simplePos x="0" y="0"/>
            <wp:positionH relativeFrom="column">
              <wp:posOffset>493395</wp:posOffset>
            </wp:positionH>
            <wp:positionV relativeFrom="paragraph">
              <wp:posOffset>318135</wp:posOffset>
            </wp:positionV>
            <wp:extent cx="5271135" cy="1638300"/>
            <wp:effectExtent l="0" t="0" r="571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anningN-vs-HCond-for-slope=15.0-InfilDepth=0.1.png"/>
                    <pic:cNvPicPr/>
                  </pic:nvPicPr>
                  <pic:blipFill rotWithShape="1">
                    <a:blip r:embed="rId125" cstate="print">
                      <a:extLst>
                        <a:ext uri="{28A0092B-C50C-407E-A947-70E740481C1C}">
                          <a14:useLocalDpi xmlns:a14="http://schemas.microsoft.com/office/drawing/2010/main" val="0"/>
                        </a:ext>
                      </a:extLst>
                    </a:blip>
                    <a:srcRect l="15288" r="8099"/>
                    <a:stretch/>
                  </pic:blipFill>
                  <pic:spPr bwMode="auto">
                    <a:xfrm>
                      <a:off x="0" y="0"/>
                      <a:ext cx="5271135"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E673A" w14:textId="6D994304" w:rsidR="005600AD" w:rsidRDefault="008B45FD">
      <w:pPr>
        <w:pStyle w:val="41Textindent1"/>
        <w:rPr>
          <w:lang w:val="en-GB"/>
        </w:rPr>
      </w:pPr>
      <w:r>
        <w:rPr>
          <w:lang w:val="en-GB"/>
        </w:rPr>
        <w:t xml:space="preserve"> </w:t>
      </w:r>
    </w:p>
    <w:p w14:paraId="584EA7EF" w14:textId="57AD8ED1" w:rsidR="00467952" w:rsidRPr="002460C7" w:rsidRDefault="00467952" w:rsidP="00D71A90">
      <w:pPr>
        <w:pStyle w:val="Heading2"/>
        <w:rPr>
          <w:lang w:val="en-GB"/>
        </w:rPr>
      </w:pPr>
      <w:bookmarkStart w:id="427" w:name="_Toc432386617"/>
      <w:bookmarkStart w:id="428" w:name="_Toc462919352"/>
      <w:bookmarkStart w:id="429" w:name="_Toc514913915"/>
      <w:r w:rsidRPr="002460C7">
        <w:rPr>
          <w:lang w:val="en-GB"/>
        </w:rPr>
        <w:t>R</w:t>
      </w:r>
      <w:bookmarkEnd w:id="427"/>
      <w:r w:rsidR="00117823" w:rsidRPr="002460C7">
        <w:rPr>
          <w:lang w:val="en-GB"/>
        </w:rPr>
        <w:t>ecommendations</w:t>
      </w:r>
      <w:bookmarkEnd w:id="428"/>
      <w:bookmarkEnd w:id="429"/>
    </w:p>
    <w:p w14:paraId="3D4A3DC0" w14:textId="7BBE5919"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ins w:id="430" w:author="Riana Willers" w:date="2018-05-24T23:24:00Z">
        <w:r w:rsidR="009716B9">
          <w:rPr>
            <w:lang w:val="en-GB"/>
          </w:rPr>
          <w:t>-</w:t>
        </w:r>
      </w:ins>
      <w:del w:id="431" w:author="Riana Willers" w:date="2018-05-24T23:24:00Z">
        <w:r w:rsidR="00654AB9" w:rsidDel="009716B9">
          <w:rPr>
            <w:lang w:val="en-GB"/>
          </w:rPr>
          <w:delText xml:space="preserve"> </w:delText>
        </w:r>
      </w:del>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ins w:id="432" w:author="Riana Willers" w:date="2018-05-24T23:24:00Z">
        <w:r w:rsidR="009716B9">
          <w:rPr>
            <w:lang w:val="en-GB"/>
          </w:rPr>
          <w:t xml:space="preserve">Practical application will require a reasonably good spatial model of a real terrain, in terms of Manning n, slope and soil hydraulic conductivity. </w:t>
        </w:r>
      </w:ins>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433" w:name="_Toc432386618"/>
      <w:bookmarkStart w:id="434" w:name="_Toc462919353"/>
      <w:bookmarkStart w:id="435" w:name="_Toc514913916"/>
      <w:r w:rsidRPr="002460C7">
        <w:rPr>
          <w:lang w:val="en-GB"/>
        </w:rPr>
        <w:lastRenderedPageBreak/>
        <w:t>REFERENCES</w:t>
      </w:r>
      <w:bookmarkEnd w:id="433"/>
      <w:bookmarkEnd w:id="434"/>
      <w:bookmarkEnd w:id="435"/>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26"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77777777" w:rsidR="00AD009E" w:rsidRDefault="00AD009E" w:rsidP="00AD009E">
      <w:pPr>
        <w:ind w:left="709" w:hanging="709"/>
        <w:jc w:val="left"/>
      </w:pPr>
      <w:r>
        <w:t xml:space="preserve">Jordan Adams, 2017. </w:t>
      </w:r>
      <w:r>
        <w:rPr>
          <w:i/>
        </w:rPr>
        <w:t xml:space="preserve">Github, Inc, </w:t>
      </w:r>
      <w:r>
        <w:t>22/03/2018, &lt;</w:t>
      </w:r>
      <w:hyperlink r:id="rId127" w:history="1">
        <w:r w:rsidRPr="0007269C">
          <w:rPr>
            <w:rStyle w:val="Hyperlink"/>
          </w:rPr>
          <w:t>https://github.com/landlab/landlab/wiki/OverlandFlow-Component-Users-Manual</w:t>
        </w:r>
      </w:hyperlink>
      <w:r>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77777777" w:rsidR="00AD009E" w:rsidRDefault="00AD009E" w:rsidP="00AD009E">
      <w:pPr>
        <w:ind w:left="709" w:hanging="709"/>
        <w:jc w:val="left"/>
      </w:pPr>
      <w:r>
        <w:t xml:space="preserve">margauxmouchene, 2018. </w:t>
      </w:r>
      <w:r w:rsidRPr="00CE7B47">
        <w:rPr>
          <w:i/>
        </w:rPr>
        <w:t>Github, Inc</w:t>
      </w:r>
      <w:r>
        <w:t>, 22/03/2018, &lt;</w:t>
      </w:r>
      <w:hyperlink r:id="rId128" w:history="1">
        <w:r w:rsidRPr="0007269C">
          <w:rPr>
            <w:rStyle w:val="Hyperlink"/>
          </w:rPr>
          <w:t>https://github.com/landlab/landlab/wiki/Components</w:t>
        </w:r>
      </w:hyperlink>
      <w:r>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29"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0"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1"/>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42BB4868" w:rsidR="00AB7446" w:rsidRDefault="00447261" w:rsidP="00A615A0">
      <w:pPr>
        <w:pStyle w:val="41Textindent1"/>
        <w:rPr>
          <w:lang w:val="en-GB"/>
        </w:rPr>
      </w:pPr>
      <w:r>
        <w:rPr>
          <w:lang w:val="en-GB"/>
        </w:rPr>
        <w:t xml:space="preserve">This Appendix </w:t>
      </w:r>
      <w:del w:id="436" w:author="Riana Willers" w:date="2018-05-24T23:29:00Z">
        <w:r w:rsidDel="0063627B">
          <w:rPr>
            <w:lang w:val="en-GB"/>
          </w:rPr>
          <w:delText>contains</w:delText>
        </w:r>
        <w:r w:rsidR="00864B3A" w:rsidDel="0063627B">
          <w:rPr>
            <w:lang w:val="en-GB"/>
          </w:rPr>
          <w:delText xml:space="preserve"> all</w:delText>
        </w:r>
      </w:del>
      <w:ins w:id="437" w:author="Riana Willers" w:date="2018-05-24T23:29:00Z">
        <w:r w:rsidR="0063627B">
          <w:rPr>
            <w:lang w:val="en-GB"/>
          </w:rPr>
          <w:t>discusses the</w:t>
        </w:r>
      </w:ins>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063AE0" w:rsidP="00B94356">
      <w:pPr>
        <w:pStyle w:val="41Textindent1"/>
        <w:ind w:left="1276"/>
      </w:pPr>
      <w:hyperlink r:id="rId132"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063AE0" w:rsidP="00B94356">
      <w:pPr>
        <w:pStyle w:val="41Textindent1"/>
        <w:ind w:firstLine="556"/>
      </w:pPr>
      <w:hyperlink r:id="rId133"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063AE0" w:rsidP="00770441">
      <w:pPr>
        <w:pStyle w:val="41Textindent1"/>
        <w:ind w:left="1276"/>
      </w:pPr>
      <w:hyperlink r:id="rId134"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653F7C5"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ins w:id="438" w:author="Riana Willers" w:date="2018-05-24T23:28:00Z">
        <w:r w:rsidR="0063627B">
          <w:rPr>
            <w:lang w:val="en-GB"/>
          </w:rPr>
          <w:t>N</w:t>
        </w:r>
      </w:ins>
      <w:del w:id="439" w:author="Riana Willers" w:date="2018-05-24T23:28:00Z">
        <w:r w:rsidDel="0063627B">
          <w:rPr>
            <w:lang w:val="en-GB"/>
          </w:rPr>
          <w:delText>n</w:delText>
        </w:r>
      </w:del>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w:t>
      </w:r>
      <w:proofErr w:type="gramStart"/>
      <w:r w:rsidR="006C28C0">
        <w:rPr>
          <w:lang w:val="en-GB"/>
        </w:rPr>
        <w:t>procedure</w:t>
      </w:r>
      <w:proofErr w:type="gramEnd"/>
      <w:r w:rsidR="006C28C0">
        <w:rPr>
          <w:lang w:val="en-GB"/>
        </w:rPr>
        <w:t xml:space="preserve"> in</w:t>
      </w:r>
      <w:r w:rsidR="00D70F29">
        <w:rPr>
          <w:lang w:val="en-GB"/>
        </w:rPr>
        <w:t xml:space="preserve"> the</w:t>
      </w:r>
      <w:r w:rsidR="006C28C0">
        <w:rPr>
          <w:lang w:val="en-GB"/>
        </w:rPr>
        <w:t xml:space="preserve"> </w:t>
      </w:r>
      <w:del w:id="440" w:author="Riana Willers" w:date="2018-05-24T23:28:00Z">
        <w:r w:rsidR="006C28C0" w:rsidDel="0063627B">
          <w:rPr>
            <w:lang w:val="en-GB"/>
          </w:rPr>
          <w:delText xml:space="preserve">notebook </w:delText>
        </w:r>
      </w:del>
      <w:ins w:id="441" w:author="Riana Willers" w:date="2018-05-24T23:28:00Z">
        <w:r w:rsidR="0063627B">
          <w:rPr>
            <w:lang w:val="en-GB"/>
          </w:rPr>
          <w:t>N</w:t>
        </w:r>
        <w:r w:rsidR="0063627B">
          <w:rPr>
            <w:lang w:val="en-GB"/>
          </w:rPr>
          <w:t xml:space="preserve">otebook </w:t>
        </w:r>
      </w:ins>
      <w:proofErr w:type="spellStart"/>
      <w:r w:rsidR="006C28C0" w:rsidRPr="00163670">
        <w:rPr>
          <w:i/>
          <w:lang w:val="en-GB"/>
        </w:rPr>
        <w:t>InfiltrationAndStormCalibrationDemLoop.ipynb</w:t>
      </w:r>
      <w:proofErr w:type="spellEnd"/>
      <w:r w:rsidR="006C28C0">
        <w:rPr>
          <w:lang w:val="en-GB"/>
        </w:rPr>
        <w:t>)</w:t>
      </w:r>
      <w:r>
        <w:rPr>
          <w:lang w:val="en-GB"/>
        </w:rPr>
        <w:t xml:space="preserve">. </w:t>
      </w:r>
      <w:ins w:id="442" w:author="Riana Willers" w:date="2018-05-24T23:29:00Z">
        <w:r w:rsidR="0063627B">
          <w:rPr>
            <w:lang w:val="en-GB"/>
          </w:rPr>
          <w:t xml:space="preserve">Screen dumps of </w:t>
        </w:r>
      </w:ins>
      <w:del w:id="443" w:author="Riana Willers" w:date="2018-05-24T23:29:00Z">
        <w:r w:rsidDel="0063627B">
          <w:rPr>
            <w:lang w:val="en-GB"/>
          </w:rPr>
          <w:delText>An example of</w:delText>
        </w:r>
      </w:del>
      <w:r>
        <w:rPr>
          <w:lang w:val="en-GB"/>
        </w:rPr>
        <w:t xml:space="preserve"> the code</w:t>
      </w:r>
      <w:ins w:id="444" w:author="Riana Willers" w:date="2018-05-24T23:30:00Z">
        <w:r w:rsidR="0063627B">
          <w:rPr>
            <w:lang w:val="en-GB"/>
          </w:rPr>
          <w:t xml:space="preserve">, images and graphs from the </w:t>
        </w:r>
        <w:proofErr w:type="spellStart"/>
        <w:r w:rsidR="0063627B">
          <w:rPr>
            <w:lang w:val="en-GB"/>
          </w:rPr>
          <w:t>notebook</w:t>
        </w:r>
      </w:ins>
      <w:del w:id="445" w:author="Riana Willers" w:date="2018-05-24T23:30:00Z">
        <w:r w:rsidDel="0063627B">
          <w:rPr>
            <w:lang w:val="en-GB"/>
          </w:rPr>
          <w:delText xml:space="preserve"> </w:delText>
        </w:r>
      </w:del>
      <w:r>
        <w:rPr>
          <w:lang w:val="en-GB"/>
        </w:rPr>
        <w:t>for</w:t>
      </w:r>
      <w:proofErr w:type="spellEnd"/>
      <w:r>
        <w:rPr>
          <w:lang w:val="en-GB"/>
        </w:rPr>
        <w:t xml:space="preserve"> one set of </w:t>
      </w:r>
      <w:ins w:id="446" w:author="Riana Willers" w:date="2018-05-24T23:30:00Z">
        <w:r w:rsidR="0063627B">
          <w:rPr>
            <w:lang w:val="en-GB"/>
          </w:rPr>
          <w:t xml:space="preserve">example </w:t>
        </w:r>
      </w:ins>
      <w:r>
        <w:rPr>
          <w:lang w:val="en-GB"/>
        </w:rPr>
        <w:t xml:space="preserve">input parameters </w:t>
      </w:r>
      <w:del w:id="447" w:author="Riana Willers" w:date="2018-05-24T23:30:00Z">
        <w:r w:rsidDel="0063627B">
          <w:rPr>
            <w:lang w:val="en-GB"/>
          </w:rPr>
          <w:delText xml:space="preserve">is </w:delText>
        </w:r>
      </w:del>
      <w:ins w:id="448" w:author="Riana Willers" w:date="2018-05-24T23:30:00Z">
        <w:r w:rsidR="0063627B">
          <w:rPr>
            <w:lang w:val="en-GB"/>
          </w:rPr>
          <w:t>are</w:t>
        </w:r>
        <w:r w:rsidR="0063627B">
          <w:rPr>
            <w:lang w:val="en-GB"/>
          </w:rPr>
          <w:t xml:space="preserve"> </w:t>
        </w:r>
      </w:ins>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063AE0" w:rsidP="00770441">
      <w:pPr>
        <w:pStyle w:val="41Textindent1"/>
        <w:ind w:firstLine="556"/>
      </w:pPr>
      <w:hyperlink r:id="rId135"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3872" behindDoc="0" locked="0" layoutInCell="1" allowOverlap="1" wp14:anchorId="2E8FBC0A" wp14:editId="4506544F">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4896" behindDoc="0" locked="0" layoutInCell="1" allowOverlap="1" wp14:anchorId="4BE7583E" wp14:editId="1EDD2661">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6A0B9018" wp14:editId="25161C40">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4FEE732D" wp14:editId="5C4681E3">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3D65A9BB" wp14:editId="17F1DBF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20580C35" wp14:editId="025FB009">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1A913243" w:rsidR="00A615A0" w:rsidRPr="002460C7" w:rsidRDefault="00A615A0" w:rsidP="00926886">
      <w:pPr>
        <w:pStyle w:val="41Textindent1"/>
        <w:rPr>
          <w:lang w:val="en-GB"/>
        </w:rPr>
      </w:pPr>
      <w:r>
        <w:rPr>
          <w:lang w:val="en-GB"/>
        </w:rPr>
        <w:t xml:space="preserve">This Appendix </w:t>
      </w:r>
      <w:del w:id="449" w:author="Riana Willers" w:date="2018-05-24T23:31:00Z">
        <w:r w:rsidDel="0063627B">
          <w:rPr>
            <w:lang w:val="en-GB"/>
          </w:rPr>
          <w:delText xml:space="preserve">contains </w:delText>
        </w:r>
      </w:del>
      <w:ins w:id="450" w:author="Riana Willers" w:date="2018-05-24T23:31:00Z">
        <w:r w:rsidR="0063627B">
          <w:rPr>
            <w:lang w:val="en-GB"/>
          </w:rPr>
          <w:t>discusses</w:t>
        </w:r>
        <w:r w:rsidR="0063627B">
          <w:rPr>
            <w:lang w:val="en-GB"/>
          </w:rPr>
          <w:t xml:space="preserve"> </w:t>
        </w:r>
      </w:ins>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063AE0" w:rsidP="00770441">
      <w:pPr>
        <w:pStyle w:val="41Textindent1"/>
        <w:ind w:firstLine="720"/>
      </w:pPr>
      <w:hyperlink r:id="rId142"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ins w:id="451" w:author="Riana Willers" w:date="2018-05-24T23:33:00Z">
        <w:r w:rsidR="0063627B">
          <w:rPr>
            <w:lang w:val="en-GB"/>
          </w:rPr>
          <w:t xml:space="preserve"> (last example in this notebook)</w:t>
        </w:r>
      </w:ins>
      <w:r w:rsidR="005B70CF">
        <w:rPr>
          <w:lang w:val="en-GB"/>
        </w:rPr>
        <w:t>.</w:t>
      </w:r>
      <w:ins w:id="452" w:author="Riana Willers" w:date="2018-05-24T23:33:00Z">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ins>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43"/>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6464" behindDoc="0" locked="0" layoutInCell="1" allowOverlap="1" wp14:anchorId="6FA6AF27" wp14:editId="2BF0FB40">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7488" behindDoc="0" locked="0" layoutInCell="1" allowOverlap="1" wp14:anchorId="0466B55E" wp14:editId="56E37FA5">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60866101" wp14:editId="5C0533E2">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0560" behindDoc="0" locked="0" layoutInCell="1" allowOverlap="1" wp14:anchorId="15804AE4" wp14:editId="4EA452DF">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6C128474" wp14:editId="110C12D3">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2608" behindDoc="0" locked="0" layoutInCell="1" allowOverlap="1" wp14:anchorId="078FA419" wp14:editId="173AEC04">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6291A208" wp14:editId="4A7D143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0AC0F68F" wp14:editId="3B7E709B">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704" behindDoc="0" locked="0" layoutInCell="1" allowOverlap="1" wp14:anchorId="0D25541D" wp14:editId="7CB2BB3A">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53"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063AE0" w:rsidP="003352D2">
      <w:pPr>
        <w:pStyle w:val="41Textindent1"/>
      </w:pPr>
      <w:hyperlink r:id="rId154" w:history="1">
        <w:r w:rsidR="00770441" w:rsidRPr="00406865">
          <w:rPr>
            <w:rStyle w:val="Hyperlink"/>
          </w:rPr>
          <w:t>https://github.com/ismari92/LandlabSurfaceRunOffModel/tree/master/util</w:t>
        </w:r>
      </w:hyperlink>
    </w:p>
    <w:p w14:paraId="75258C33" w14:textId="2D01CD2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ins w:id="453" w:author="Riana Willers" w:date="2018-05-24T23:35:00Z">
        <w:r w:rsidR="000C6DA2">
          <w:rPr>
            <w:lang w:val="en-GB"/>
          </w:rPr>
          <w:t>N</w:t>
        </w:r>
      </w:ins>
      <w:del w:id="454" w:author="Riana Willers" w:date="2018-05-24T23:35:00Z">
        <w:r w:rsidDel="000C6DA2">
          <w:rPr>
            <w:lang w:val="en-GB"/>
          </w:rPr>
          <w:delText>n</w:delText>
        </w:r>
      </w:del>
      <w:r>
        <w:rPr>
          <w:lang w:val="en-GB"/>
        </w:rPr>
        <w:t xml:space="preserve">otebook </w:t>
      </w:r>
      <w:proofErr w:type="spellStart"/>
      <w:r w:rsidRPr="00163670">
        <w:rPr>
          <w:i/>
          <w:lang w:val="en-GB"/>
        </w:rPr>
        <w:t>calcFlowLoop.ipynb</w:t>
      </w:r>
      <w:proofErr w:type="spellEnd"/>
      <w:r w:rsidRPr="0083664A">
        <w:rPr>
          <w:lang w:val="en-GB"/>
        </w:rPr>
        <w:t xml:space="preserve"> </w:t>
      </w:r>
      <w:ins w:id="455" w:author="Riana Willers" w:date="2018-05-24T23:35:00Z">
        <w:r w:rsidR="000C6DA2">
          <w:rPr>
            <w:lang w:val="en-GB"/>
          </w:rPr>
          <w:t>(screen dumps presented below</w:t>
        </w:r>
        <w:bookmarkStart w:id="456" w:name="_GoBack"/>
        <w:bookmarkEnd w:id="456"/>
        <w:r w:rsidR="000C6DA2">
          <w:rPr>
            <w:lang w:val="en-GB"/>
          </w:rPr>
          <w:t xml:space="preserve">) </w:t>
        </w:r>
      </w:ins>
      <w:r>
        <w:rPr>
          <w:lang w:val="en-GB"/>
        </w:rPr>
        <w:t xml:space="preserve">simply sets up the ranges of the free </w:t>
      </w:r>
      <w:proofErr w:type="gramStart"/>
      <w:r>
        <w:rPr>
          <w:lang w:val="en-GB"/>
        </w:rPr>
        <w:t>variables,</w:t>
      </w:r>
      <w:proofErr w:type="gramEnd"/>
      <w:r>
        <w:rPr>
          <w:lang w:val="en-GB"/>
        </w:rPr>
        <w:t xml:space="preserve">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063AE0" w:rsidP="00770441">
      <w:pPr>
        <w:pStyle w:val="41Textindent1"/>
        <w:ind w:firstLine="720"/>
        <w:rPr>
          <w:lang w:val="en-GB"/>
        </w:rPr>
      </w:pPr>
      <w:hyperlink r:id="rId157"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58"/>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7B7BD3FD" w:rsidR="00B06177" w:rsidRDefault="00B06177" w:rsidP="00425E4D">
      <w:pPr>
        <w:ind w:left="0"/>
      </w:pPr>
    </w:p>
    <w:sectPr w:rsidR="00B06177">
      <w:headerReference w:type="default" r:id="rId159"/>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CDF391" w14:textId="77777777" w:rsidR="00F71390" w:rsidRDefault="00F71390" w:rsidP="00E93E6A">
      <w:r>
        <w:separator/>
      </w:r>
    </w:p>
    <w:p w14:paraId="0205CBEF" w14:textId="77777777" w:rsidR="00F71390" w:rsidRDefault="00F71390"/>
  </w:endnote>
  <w:endnote w:type="continuationSeparator" w:id="0">
    <w:p w14:paraId="01C45243" w14:textId="77777777" w:rsidR="00F71390" w:rsidRDefault="00F71390" w:rsidP="00E93E6A">
      <w:r>
        <w:continuationSeparator/>
      </w:r>
    </w:p>
    <w:p w14:paraId="63949201" w14:textId="77777777" w:rsidR="00F71390" w:rsidRDefault="00F713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C4B664" w14:textId="77777777" w:rsidR="00F71390" w:rsidRDefault="00F71390" w:rsidP="00E93E6A">
      <w:r>
        <w:separator/>
      </w:r>
    </w:p>
    <w:p w14:paraId="7995F630" w14:textId="77777777" w:rsidR="00F71390" w:rsidRDefault="00F71390"/>
  </w:footnote>
  <w:footnote w:type="continuationSeparator" w:id="0">
    <w:p w14:paraId="26572CC3" w14:textId="77777777" w:rsidR="00F71390" w:rsidRDefault="00F71390" w:rsidP="00E93E6A">
      <w:r>
        <w:continuationSeparator/>
      </w:r>
    </w:p>
    <w:p w14:paraId="795CEDC8" w14:textId="77777777" w:rsidR="00F71390" w:rsidRDefault="00F713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DE48" w14:textId="7C5C0214" w:rsidR="00063AE0" w:rsidRDefault="00063AE0" w:rsidP="00E93E6A">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E0EC5" w14:textId="538C6E4C" w:rsidR="00063AE0" w:rsidRDefault="00063AE0"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E250EC">
      <w:rPr>
        <w:rStyle w:val="PageNumber"/>
        <w:noProof/>
      </w:rPr>
      <w:t>1-2</w:t>
    </w:r>
    <w:r>
      <w:rPr>
        <w:rStyle w:val="PageNumber"/>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38085" w14:textId="23BD6ED0" w:rsidR="00063AE0" w:rsidRDefault="00063AE0"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0753E1">
      <w:rPr>
        <w:rStyle w:val="PageNumber"/>
        <w:noProof/>
      </w:rPr>
      <w:t>2-12</w:t>
    </w:r>
    <w:r>
      <w:rPr>
        <w:rStyle w:val="PageNumber"/>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869569"/>
      <w:docPartObj>
        <w:docPartGallery w:val="Page Numbers (Top of Page)"/>
        <w:docPartUnique/>
      </w:docPartObj>
    </w:sdtPr>
    <w:sdtEndPr>
      <w:rPr>
        <w:noProof/>
      </w:rPr>
    </w:sdtEndPr>
    <w:sdtContent>
      <w:p w14:paraId="437B129A" w14:textId="199DC587" w:rsidR="00063AE0" w:rsidRDefault="00063AE0">
        <w:pPr>
          <w:pStyle w:val="Header"/>
          <w:jc w:val="center"/>
        </w:pPr>
        <w:r>
          <w:fldChar w:fldCharType="begin"/>
        </w:r>
        <w:r>
          <w:instrText xml:space="preserve"> PAGE   \* MERGEFORMAT </w:instrText>
        </w:r>
        <w:r>
          <w:fldChar w:fldCharType="separate"/>
        </w:r>
        <w:r w:rsidR="009716B9">
          <w:rPr>
            <w:noProof/>
          </w:rPr>
          <w:t>5-15</w:t>
        </w:r>
        <w:r>
          <w:rPr>
            <w:noProof/>
          </w:rPr>
          <w:fldChar w:fldCharType="end"/>
        </w:r>
      </w:p>
    </w:sdtContent>
  </w:sdt>
  <w:p w14:paraId="6E8D7459" w14:textId="47F2AA46" w:rsidR="00063AE0" w:rsidRDefault="00063AE0" w:rsidP="00E93E6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868336"/>
      <w:docPartObj>
        <w:docPartGallery w:val="Page Numbers (Top of Page)"/>
        <w:docPartUnique/>
      </w:docPartObj>
    </w:sdtPr>
    <w:sdtEndPr>
      <w:rPr>
        <w:noProof/>
      </w:rPr>
    </w:sdtEndPr>
    <w:sdtContent>
      <w:p w14:paraId="7829405F" w14:textId="16A6C9E0" w:rsidR="00063AE0" w:rsidRDefault="00063AE0">
        <w:pPr>
          <w:pStyle w:val="Header"/>
          <w:jc w:val="center"/>
        </w:pPr>
        <w:r>
          <w:fldChar w:fldCharType="begin"/>
        </w:r>
        <w:r>
          <w:instrText xml:space="preserve"> PAGE   \* MERGEFORMAT </w:instrText>
        </w:r>
        <w:r>
          <w:fldChar w:fldCharType="separate"/>
        </w:r>
        <w:r w:rsidR="0063627B">
          <w:rPr>
            <w:noProof/>
          </w:rPr>
          <w:t>6-2</w:t>
        </w:r>
        <w:r>
          <w:rPr>
            <w:noProof/>
          </w:rPr>
          <w:fldChar w:fldCharType="end"/>
        </w:r>
      </w:p>
    </w:sdtContent>
  </w:sdt>
  <w:p w14:paraId="6197870D" w14:textId="77777777" w:rsidR="00063AE0" w:rsidRDefault="00063AE0" w:rsidP="00E93E6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6F011" w14:textId="021D7480" w:rsidR="00063AE0" w:rsidRDefault="00063AE0" w:rsidP="00E93E6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50F37" w14:textId="77777777" w:rsidR="00063AE0" w:rsidRDefault="00063AE0" w:rsidP="00E93E6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44ECBE" w14:textId="77777777" w:rsidR="00063AE0" w:rsidRDefault="00063AE0" w:rsidP="00E93E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4A86"/>
    <w:rsid w:val="00085F43"/>
    <w:rsid w:val="00086262"/>
    <w:rsid w:val="000865D9"/>
    <w:rsid w:val="00095E5C"/>
    <w:rsid w:val="000A1085"/>
    <w:rsid w:val="000A14DC"/>
    <w:rsid w:val="000A2DAE"/>
    <w:rsid w:val="000A2DB4"/>
    <w:rsid w:val="000A3120"/>
    <w:rsid w:val="000A3369"/>
    <w:rsid w:val="000A4453"/>
    <w:rsid w:val="000B7196"/>
    <w:rsid w:val="000B7597"/>
    <w:rsid w:val="000C4726"/>
    <w:rsid w:val="000C4DCB"/>
    <w:rsid w:val="000C5B08"/>
    <w:rsid w:val="000C61B8"/>
    <w:rsid w:val="000C635B"/>
    <w:rsid w:val="000C6DA2"/>
    <w:rsid w:val="000D1607"/>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278C"/>
    <w:rsid w:val="00142B50"/>
    <w:rsid w:val="00144557"/>
    <w:rsid w:val="00147F5A"/>
    <w:rsid w:val="00151183"/>
    <w:rsid w:val="00160361"/>
    <w:rsid w:val="001619C6"/>
    <w:rsid w:val="00161A38"/>
    <w:rsid w:val="001676BF"/>
    <w:rsid w:val="00171963"/>
    <w:rsid w:val="0017311D"/>
    <w:rsid w:val="00180257"/>
    <w:rsid w:val="001819D4"/>
    <w:rsid w:val="00185947"/>
    <w:rsid w:val="001860F3"/>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6048"/>
    <w:rsid w:val="002772A7"/>
    <w:rsid w:val="00281140"/>
    <w:rsid w:val="0028536E"/>
    <w:rsid w:val="00286F6E"/>
    <w:rsid w:val="0029287B"/>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90E50"/>
    <w:rsid w:val="0059427A"/>
    <w:rsid w:val="005945C0"/>
    <w:rsid w:val="00596AF6"/>
    <w:rsid w:val="0059779D"/>
    <w:rsid w:val="005A5B9F"/>
    <w:rsid w:val="005A70CF"/>
    <w:rsid w:val="005B43B3"/>
    <w:rsid w:val="005B6555"/>
    <w:rsid w:val="005B70CF"/>
    <w:rsid w:val="005B7D90"/>
    <w:rsid w:val="005C214A"/>
    <w:rsid w:val="005C2830"/>
    <w:rsid w:val="005C5076"/>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4414"/>
    <w:rsid w:val="00670834"/>
    <w:rsid w:val="00675DCA"/>
    <w:rsid w:val="0068047D"/>
    <w:rsid w:val="006841BF"/>
    <w:rsid w:val="00685321"/>
    <w:rsid w:val="00686277"/>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F0E8F"/>
    <w:rsid w:val="007F5E39"/>
    <w:rsid w:val="007F5E50"/>
    <w:rsid w:val="007F6B63"/>
    <w:rsid w:val="00801AA6"/>
    <w:rsid w:val="0080335E"/>
    <w:rsid w:val="00804CF6"/>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4BE6"/>
    <w:rsid w:val="00AD5D6D"/>
    <w:rsid w:val="00AE2935"/>
    <w:rsid w:val="00AE4D91"/>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6F6"/>
    <w:rsid w:val="00C41CF0"/>
    <w:rsid w:val="00C46D0C"/>
    <w:rsid w:val="00C474C7"/>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D01670"/>
    <w:rsid w:val="00D0403B"/>
    <w:rsid w:val="00D1032E"/>
    <w:rsid w:val="00D122D7"/>
    <w:rsid w:val="00D1677E"/>
    <w:rsid w:val="00D171E8"/>
    <w:rsid w:val="00D2174C"/>
    <w:rsid w:val="00D21F0F"/>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633C"/>
    <w:rsid w:val="00E90C9A"/>
    <w:rsid w:val="00E923C9"/>
    <w:rsid w:val="00E93E6A"/>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Z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ZA" w:eastAsia="en-Z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ukkies\2018\SSC%20412\Python\Oefen\LandlabSurfaceRunOffModel\Document\I_Wheeler.docx" TargetMode="External"/><Relationship Id="rId117" Type="http://schemas.openxmlformats.org/officeDocument/2006/relationships/image" Target="media/image61.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29.wmf"/><Relationship Id="rId89" Type="http://schemas.openxmlformats.org/officeDocument/2006/relationships/image" Target="media/image34.wmf"/><Relationship Id="rId112" Type="http://schemas.openxmlformats.org/officeDocument/2006/relationships/image" Target="media/image56.png"/><Relationship Id="rId133" Type="http://schemas.openxmlformats.org/officeDocument/2006/relationships/hyperlink" Target="https://github.com/ismari92/LandlabSurfaceRunOffModel/tree/master/calibration" TargetMode="External"/><Relationship Id="rId138" Type="http://schemas.openxmlformats.org/officeDocument/2006/relationships/image" Target="media/image72.png"/><Relationship Id="rId154" Type="http://schemas.openxmlformats.org/officeDocument/2006/relationships/hyperlink" Target="https://github.com/ismari92/LandlabSurfaceRunOffModel/tree/master/util" TargetMode="External"/><Relationship Id="rId159" Type="http://schemas.openxmlformats.org/officeDocument/2006/relationships/header" Target="header8.xml"/><Relationship Id="rId16" Type="http://schemas.openxmlformats.org/officeDocument/2006/relationships/hyperlink" Target="file:///C:\Tukkies\2018\SSC%20412\Python\Oefen\LandlabSurfaceRunOffModel\Document\I_Wheeler.docx" TargetMode="External"/><Relationship Id="rId107" Type="http://schemas.openxmlformats.org/officeDocument/2006/relationships/image" Target="media/image51.png"/><Relationship Id="rId11" Type="http://schemas.openxmlformats.org/officeDocument/2006/relationships/hyperlink" Target="file:///C:\Tukkies\2018\SSC%20412\Python\Oefen\LandlabSurfaceRunOffModel\Document\I_Wheeler.docx" TargetMode="External"/><Relationship Id="rId32"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58" Type="http://schemas.openxmlformats.org/officeDocument/2006/relationships/image" Target="media/image4.png"/><Relationship Id="rId74" Type="http://schemas.openxmlformats.org/officeDocument/2006/relationships/image" Target="media/image19.w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7.png"/><Relationship Id="rId128" Type="http://schemas.openxmlformats.org/officeDocument/2006/relationships/hyperlink" Target="https://github.com/landlab/landlab/wiki/Components" TargetMode="External"/><Relationship Id="rId144" Type="http://schemas.openxmlformats.org/officeDocument/2006/relationships/image" Target="media/image76.png"/><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35.wmf"/><Relationship Id="rId95" Type="http://schemas.openxmlformats.org/officeDocument/2006/relationships/image" Target="media/image40.wmf"/><Relationship Id="rId160" Type="http://schemas.openxmlformats.org/officeDocument/2006/relationships/fontTable" Target="fontTable.xml"/><Relationship Id="rId22" Type="http://schemas.openxmlformats.org/officeDocument/2006/relationships/hyperlink" Target="file:///C:\Tukkies\2018\SSC%20412\Python\Oefen\LandlabSurfaceRunOffModel\Document\I_Wheeler.docx" TargetMode="External"/><Relationship Id="rId27"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hyperlink" Target="https://github.com/ismari92/LandlabSurfaceRunOffModel/tree/master/calibrationData/Reworked" TargetMode="External"/><Relationship Id="rId139" Type="http://schemas.openxmlformats.org/officeDocument/2006/relationships/image" Target="media/image73.png"/><Relationship Id="rId80" Type="http://schemas.openxmlformats.org/officeDocument/2006/relationships/image" Target="media/image25.wmf"/><Relationship Id="rId85" Type="http://schemas.openxmlformats.org/officeDocument/2006/relationships/image" Target="media/image30.png"/><Relationship Id="rId150" Type="http://schemas.openxmlformats.org/officeDocument/2006/relationships/image" Target="media/image82.png"/><Relationship Id="rId155" Type="http://schemas.openxmlformats.org/officeDocument/2006/relationships/image" Target="media/image85.wmf"/><Relationship Id="rId12" Type="http://schemas.openxmlformats.org/officeDocument/2006/relationships/hyperlink" Target="file:///C:\Tukkies\2018\SSC%20412\Python\Oefen\LandlabSurfaceRunOffModel\Document\I_Wheeler.docx" TargetMode="External"/><Relationship Id="rId17"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image" Target="media/image5.png"/><Relationship Id="rId103" Type="http://schemas.openxmlformats.org/officeDocument/2006/relationships/image" Target="media/image48.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landlab-mcflugen.readthedocs.io/en/latest/model_grid.html" TargetMode="External"/><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54" Type="http://schemas.openxmlformats.org/officeDocument/2006/relationships/hyperlink" Target="file:///C:\Tukkies\2018\SSC%20412\Python\Oefen\LandlabSurfaceRunOffModel\Document\I_Wheeler.docx" TargetMode="External"/><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0.wmf"/><Relationship Id="rId83" Type="http://schemas.openxmlformats.org/officeDocument/2006/relationships/image" Target="media/image28.wmf"/><Relationship Id="rId88" Type="http://schemas.openxmlformats.org/officeDocument/2006/relationships/image" Target="media/image33.png"/><Relationship Id="rId91" Type="http://schemas.openxmlformats.org/officeDocument/2006/relationships/image" Target="media/image36.wmf"/><Relationship Id="rId96" Type="http://schemas.openxmlformats.org/officeDocument/2006/relationships/image" Target="media/image41.png"/><Relationship Id="rId111" Type="http://schemas.openxmlformats.org/officeDocument/2006/relationships/image" Target="media/image55.png"/><Relationship Id="rId132" Type="http://schemas.openxmlformats.org/officeDocument/2006/relationships/hyperlink" Target="https://github.com/ismari92/LandlabSurfaceRunOffModel/tree/master/calibrationData" TargetMode="External"/><Relationship Id="rId140" Type="http://schemas.openxmlformats.org/officeDocument/2006/relationships/image" Target="media/image74.png"/><Relationship Id="rId145" Type="http://schemas.openxmlformats.org/officeDocument/2006/relationships/image" Target="media/image77.png"/><Relationship Id="rId153" Type="http://schemas.openxmlformats.org/officeDocument/2006/relationships/hyperlink" Target="https://github.com/ismari92/LandlabSurfaceRunOffModel/tree/master/experimental"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Tukkies\2018\SSC%20412\Python\Oefen\LandlabSurfaceRunOffModel\Document\I_Wheeler.docx" TargetMode="Externa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57" Type="http://schemas.openxmlformats.org/officeDocument/2006/relationships/image" Target="media/image3.png"/><Relationship Id="rId106" Type="http://schemas.openxmlformats.org/officeDocument/2006/relationships/header" Target="header4.xml"/><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hyperlink" Target="https://github.com/landlab/landlab/wiki/OverlandFlow-Component-Users-Manual" TargetMode="External"/><Relationship Id="rId10" Type="http://schemas.openxmlformats.org/officeDocument/2006/relationships/image" Target="media/image2.png"/><Relationship Id="rId31" Type="http://schemas.openxmlformats.org/officeDocument/2006/relationships/hyperlink" Target="file:///C:\Tukkies\2018\SSC%20412\Python\Oefen\LandlabSurfaceRunOffModel\Document\I_Wheeler.docx" TargetMode="External"/><Relationship Id="rId44"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8.wmf"/><Relationship Id="rId78" Type="http://schemas.openxmlformats.org/officeDocument/2006/relationships/image" Target="media/image23.wmf"/><Relationship Id="rId81" Type="http://schemas.openxmlformats.org/officeDocument/2006/relationships/image" Target="media/image26.wmf"/><Relationship Id="rId86" Type="http://schemas.openxmlformats.org/officeDocument/2006/relationships/image" Target="media/image31.wmf"/><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6.png"/><Relationship Id="rId130" Type="http://schemas.openxmlformats.org/officeDocument/2006/relationships/hyperlink" Target="http://landlab.readthedocs.io/en/latest/landlab.components.greenampt.html" TargetMode="External"/><Relationship Id="rId135" Type="http://schemas.openxmlformats.org/officeDocument/2006/relationships/hyperlink" Target="https://github.com/ismari92/LandlabSurfaceRunOffModel/tree/master/calibration" TargetMode="External"/><Relationship Id="rId143" Type="http://schemas.openxmlformats.org/officeDocument/2006/relationships/header" Target="header6.xml"/><Relationship Id="rId148" Type="http://schemas.openxmlformats.org/officeDocument/2006/relationships/image" Target="media/image80.png"/><Relationship Id="rId151" Type="http://schemas.openxmlformats.org/officeDocument/2006/relationships/image" Target="media/image83.png"/><Relationship Id="rId156" Type="http://schemas.openxmlformats.org/officeDocument/2006/relationships/image" Target="media/image86.w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53.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eader" Target="header1.xml"/><Relationship Id="rId76" Type="http://schemas.openxmlformats.org/officeDocument/2006/relationships/image" Target="media/image21.wmf"/><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75.png"/><Relationship Id="rId146"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header" Target="header3.xm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12.JPG"/><Relationship Id="rId87" Type="http://schemas.openxmlformats.org/officeDocument/2006/relationships/image" Target="media/image32.wmf"/><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header" Target="header5.xml"/><Relationship Id="rId136" Type="http://schemas.openxmlformats.org/officeDocument/2006/relationships/image" Target="media/image70.png"/><Relationship Id="rId157" Type="http://schemas.openxmlformats.org/officeDocument/2006/relationships/hyperlink" Target="https://github.com/ismari92/LandlabSurfaceRunOffModel/tree/master/experimental" TargetMode="External"/><Relationship Id="rId61" Type="http://schemas.openxmlformats.org/officeDocument/2006/relationships/image" Target="media/image7.png"/><Relationship Id="rId82" Type="http://schemas.openxmlformats.org/officeDocument/2006/relationships/image" Target="media/image27.png"/><Relationship Id="rId152" Type="http://schemas.openxmlformats.org/officeDocument/2006/relationships/image" Target="media/image84.png"/><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eader" Target="header2.xm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yperlink" Target="http://www.aqtesolv.com/aquifer-tests/aquifer_properties.htm" TargetMode="External"/><Relationship Id="rId147"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7.wmf"/><Relationship Id="rId93" Type="http://schemas.openxmlformats.org/officeDocument/2006/relationships/image" Target="media/image38.wmf"/><Relationship Id="rId98" Type="http://schemas.openxmlformats.org/officeDocument/2006/relationships/image" Target="media/image43.png"/><Relationship Id="rId121" Type="http://schemas.openxmlformats.org/officeDocument/2006/relationships/image" Target="media/image65.png"/><Relationship Id="rId142" Type="http://schemas.openxmlformats.org/officeDocument/2006/relationships/hyperlink" Target="https://github.com/ismari92/LandlabSurfaceRunOffModel/tree/master/topographies" TargetMode="Externa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13.png"/><Relationship Id="rId116" Type="http://schemas.openxmlformats.org/officeDocument/2006/relationships/image" Target="media/image60.png"/><Relationship Id="rId137" Type="http://schemas.openxmlformats.org/officeDocument/2006/relationships/image" Target="media/image71.png"/><Relationship Id="rId15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71DA8-858A-402B-973B-BA2B11C55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90</Pages>
  <Words>19921</Words>
  <Characters>113556</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133211</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Riana Willers</cp:lastModifiedBy>
  <cp:revision>178</cp:revision>
  <cp:lastPrinted>2018-05-24T08:56:00Z</cp:lastPrinted>
  <dcterms:created xsi:type="dcterms:W3CDTF">2018-04-22T11:33:00Z</dcterms:created>
  <dcterms:modified xsi:type="dcterms:W3CDTF">2018-05-24T21:36:00Z</dcterms:modified>
</cp:coreProperties>
</file>